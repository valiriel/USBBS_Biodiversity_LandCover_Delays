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1208" w14:textId="77777777" w:rsidR="007F6315" w:rsidRDefault="00C067C2">
      <w:pPr>
        <w:spacing w:after="0" w:line="480" w:lineRule="auto"/>
        <w:jc w:val="both"/>
      </w:pPr>
      <w:r>
        <w:rPr>
          <w:rFonts w:ascii="Times New Roman" w:hAnsi="Times New Roman" w:cs="Times New Roman"/>
          <w:b/>
          <w:bCs/>
          <w:color w:val="171717"/>
          <w:sz w:val="28"/>
          <w:szCs w:val="28"/>
        </w:rPr>
        <w:t xml:space="preserve">Invisible biodiversity: </w:t>
      </w:r>
      <w:bookmarkStart w:id="0" w:name="_Hlk75874149"/>
      <w:r>
        <w:rPr>
          <w:rFonts w:ascii="Times New Roman" w:hAnsi="Times New Roman" w:cs="Times New Roman"/>
          <w:b/>
          <w:bCs/>
          <w:color w:val="171717"/>
          <w:sz w:val="28"/>
          <w:szCs w:val="28"/>
        </w:rPr>
        <w:t>widespread extinction debts and colonisation credits in US bird communities</w:t>
      </w:r>
      <w:bookmarkEnd w:id="0"/>
    </w:p>
    <w:p w14:paraId="7BF27D81" w14:textId="77777777" w:rsidR="007F6315" w:rsidRDefault="007F6315">
      <w:pPr>
        <w:spacing w:after="0" w:line="480" w:lineRule="auto"/>
        <w:jc w:val="both"/>
      </w:pPr>
    </w:p>
    <w:p w14:paraId="7709FA05" w14:textId="176E424F" w:rsidR="00AC3C1A" w:rsidRPr="007F6315" w:rsidRDefault="00C067C2">
      <w:pPr>
        <w:spacing w:after="0" w:line="480" w:lineRule="auto"/>
        <w:jc w:val="both"/>
        <w:rPr>
          <w:rFonts w:ascii="Times New Roman" w:hAnsi="Times New Roman" w:cs="Times New Roman"/>
          <w:b/>
          <w:bCs/>
          <w:color w:val="171717"/>
          <w:sz w:val="28"/>
          <w:szCs w:val="28"/>
        </w:rPr>
      </w:pPr>
      <w:r>
        <w:rPr>
          <w:rFonts w:ascii="Times New Roman" w:eastAsia="Times New Roman" w:hAnsi="Times New Roman" w:cs="Times New Roman"/>
          <w:b/>
          <w:bCs/>
          <w:color w:val="171717"/>
          <w:sz w:val="28"/>
          <w:szCs w:val="28"/>
          <w:shd w:val="clear" w:color="auto" w:fill="FFFFFF"/>
          <w:lang w:eastAsia="en-GB"/>
        </w:rPr>
        <w:t xml:space="preserve">Abstract </w:t>
      </w:r>
    </w:p>
    <w:p w14:paraId="54C97C70" w14:textId="41C2D862" w:rsidR="00AC3C1A" w:rsidRDefault="00685D23">
      <w:pPr>
        <w:spacing w:line="480" w:lineRule="auto"/>
        <w:jc w:val="both"/>
      </w:pPr>
      <w:r>
        <w:rPr>
          <w:rFonts w:ascii="Times New Roman" w:eastAsia="Times New Roman" w:hAnsi="Times New Roman" w:cs="Times New Roman"/>
          <w:color w:val="171717"/>
          <w:sz w:val="24"/>
          <w:szCs w:val="24"/>
          <w:lang w:eastAsia="en-GB"/>
        </w:rPr>
        <w:t>L</w:t>
      </w:r>
      <w:r w:rsidR="00C067C2">
        <w:rPr>
          <w:rFonts w:ascii="Times New Roman" w:eastAsia="Times New Roman" w:hAnsi="Times New Roman" w:cs="Times New Roman"/>
          <w:color w:val="171717"/>
          <w:sz w:val="24"/>
          <w:szCs w:val="24"/>
          <w:lang w:eastAsia="en-GB"/>
        </w:rPr>
        <w:t>andscape modifications</w:t>
      </w:r>
      <w:r>
        <w:rPr>
          <w:rFonts w:ascii="Times New Roman" w:eastAsia="Times New Roman" w:hAnsi="Times New Roman" w:cs="Times New Roman"/>
          <w:color w:val="171717"/>
          <w:sz w:val="24"/>
          <w:szCs w:val="24"/>
          <w:lang w:eastAsia="en-GB"/>
        </w:rPr>
        <w:t xml:space="preserve"> are a major source of biodiversity loss</w:t>
      </w:r>
      <w:r w:rsidR="00C067C2">
        <w:rPr>
          <w:rFonts w:ascii="Times New Roman" w:eastAsia="Times New Roman" w:hAnsi="Times New Roman" w:cs="Times New Roman"/>
          <w:color w:val="171717"/>
          <w:sz w:val="24"/>
          <w:szCs w:val="24"/>
          <w:lang w:eastAsia="en-GB"/>
        </w:rPr>
        <w:t xml:space="preserve">, but </w:t>
      </w:r>
      <w:r w:rsidR="00F80FE3">
        <w:rPr>
          <w:rFonts w:ascii="Times New Roman" w:eastAsia="Times New Roman" w:hAnsi="Times New Roman" w:cs="Times New Roman"/>
          <w:color w:val="171717"/>
          <w:sz w:val="24"/>
          <w:szCs w:val="24"/>
          <w:lang w:eastAsia="en-GB"/>
        </w:rPr>
        <w:t xml:space="preserve">species </w:t>
      </w:r>
      <w:r w:rsidR="00C067C2">
        <w:rPr>
          <w:rFonts w:ascii="Times New Roman" w:eastAsia="Times New Roman" w:hAnsi="Times New Roman" w:cs="Times New Roman"/>
          <w:color w:val="171717"/>
          <w:sz w:val="24"/>
          <w:szCs w:val="24"/>
          <w:lang w:eastAsia="en-GB"/>
        </w:rPr>
        <w:t>responses to land</w:t>
      </w:r>
      <w:r>
        <w:rPr>
          <w:rFonts w:ascii="Times New Roman" w:eastAsia="Times New Roman" w:hAnsi="Times New Roman" w:cs="Times New Roman"/>
          <w:color w:val="171717"/>
          <w:sz w:val="24"/>
          <w:szCs w:val="24"/>
          <w:lang w:eastAsia="en-GB"/>
        </w:rPr>
        <w:t xml:space="preserve"> </w:t>
      </w:r>
      <w:r w:rsidR="00C067C2">
        <w:rPr>
          <w:rFonts w:ascii="Times New Roman" w:eastAsia="Times New Roman" w:hAnsi="Times New Roman" w:cs="Times New Roman"/>
          <w:color w:val="171717"/>
          <w:sz w:val="24"/>
          <w:szCs w:val="24"/>
          <w:lang w:eastAsia="en-GB"/>
        </w:rPr>
        <w:t xml:space="preserve">cover change are not instantaneous. Extinctions and colonisations may take a long time to occur, leading to extinction debts and colonisation credits. If unaccounted for, debts and credits can lead to erroneous predictions of future biodiversity that may misinform conservation actions. Current </w:t>
      </w:r>
      <w:del w:id="1" w:author="Yacob Haddou" w:date="2021-11-11T14:16:00Z">
        <w:r w:rsidR="00C067C2" w:rsidDel="00D2177D">
          <w:rPr>
            <w:rFonts w:ascii="Times New Roman" w:eastAsia="Times New Roman" w:hAnsi="Times New Roman" w:cs="Times New Roman"/>
            <w:color w:val="171717"/>
            <w:sz w:val="24"/>
            <w:szCs w:val="24"/>
            <w:lang w:eastAsia="en-GB"/>
          </w:rPr>
          <w:delText xml:space="preserve">quantifications </w:delText>
        </w:r>
        <w:r w:rsidR="00C067C2" w:rsidRPr="001A7104" w:rsidDel="00D2177D">
          <w:rPr>
            <w:rFonts w:ascii="Times New Roman" w:eastAsia="Times New Roman" w:hAnsi="Times New Roman" w:cs="Times New Roman"/>
            <w:color w:val="171717"/>
            <w:sz w:val="24"/>
            <w:szCs w:val="24"/>
            <w:lang w:eastAsia="en-GB"/>
          </w:rPr>
          <w:delText>of</w:delText>
        </w:r>
      </w:del>
      <w:ins w:id="2" w:author="Yacob Haddou" w:date="2021-11-11T14:16:00Z">
        <w:r w:rsidR="00D2177D">
          <w:rPr>
            <w:rFonts w:ascii="Times New Roman" w:eastAsia="Times New Roman" w:hAnsi="Times New Roman" w:cs="Times New Roman"/>
            <w:color w:val="171717"/>
            <w:sz w:val="24"/>
            <w:szCs w:val="24"/>
            <w:lang w:eastAsia="en-GB"/>
          </w:rPr>
          <w:t xml:space="preserve">attempts to </w:t>
        </w:r>
      </w:ins>
      <w:ins w:id="3" w:author="Yacob Haddou" w:date="2021-11-11T14:17:00Z">
        <w:r w:rsidR="00D2177D">
          <w:rPr>
            <w:rFonts w:ascii="Times New Roman" w:eastAsia="Times New Roman" w:hAnsi="Times New Roman" w:cs="Times New Roman"/>
            <w:color w:val="171717"/>
            <w:sz w:val="24"/>
            <w:szCs w:val="24"/>
            <w:lang w:eastAsia="en-GB"/>
          </w:rPr>
          <w:t>measure</w:t>
        </w:r>
      </w:ins>
      <w:r w:rsidR="00C067C2" w:rsidRPr="001A7104">
        <w:rPr>
          <w:rFonts w:ascii="Times New Roman" w:eastAsia="Times New Roman" w:hAnsi="Times New Roman" w:cs="Times New Roman"/>
          <w:color w:val="171717"/>
          <w:sz w:val="24"/>
          <w:szCs w:val="24"/>
          <w:lang w:eastAsia="en-GB"/>
        </w:rPr>
        <w:t xml:space="preserve"> debts and credits are limited </w:t>
      </w:r>
      <w:ins w:id="4" w:author="Yacob Haddou" w:date="2021-11-11T14:16:00Z">
        <w:r w:rsidR="00D2177D">
          <w:rPr>
            <w:rFonts w:ascii="Times New Roman" w:eastAsia="Times New Roman" w:hAnsi="Times New Roman" w:cs="Times New Roman"/>
            <w:color w:val="171717"/>
            <w:sz w:val="24"/>
            <w:szCs w:val="24"/>
            <w:lang w:eastAsia="en-GB"/>
          </w:rPr>
          <w:t xml:space="preserve">in their spatial/temporal scale </w:t>
        </w:r>
      </w:ins>
      <w:del w:id="5" w:author="Yacob Haddou" w:date="2021-11-11T14:16:00Z">
        <w:r w:rsidR="00C067C2" w:rsidRPr="001A7104" w:rsidDel="00D2177D">
          <w:rPr>
            <w:rFonts w:ascii="Times New Roman" w:eastAsia="Times New Roman" w:hAnsi="Times New Roman" w:cs="Times New Roman"/>
            <w:color w:val="171717"/>
            <w:sz w:val="24"/>
            <w:szCs w:val="24"/>
            <w:lang w:eastAsia="en-GB"/>
          </w:rPr>
          <w:delText xml:space="preserve">to small geographical areas </w:delText>
        </w:r>
      </w:del>
      <w:r w:rsidR="00C067C2" w:rsidRPr="001A7104">
        <w:rPr>
          <w:rFonts w:ascii="Times New Roman" w:eastAsia="Times New Roman" w:hAnsi="Times New Roman" w:cs="Times New Roman"/>
          <w:color w:val="171717"/>
          <w:sz w:val="24"/>
          <w:szCs w:val="24"/>
          <w:lang w:eastAsia="en-GB"/>
        </w:rPr>
        <w:t xml:space="preserve">and do not </w:t>
      </w:r>
      <w:ins w:id="6" w:author="Yacob Haddou" w:date="2021-11-11T14:18:00Z">
        <w:r w:rsidR="00D2177D">
          <w:rPr>
            <w:rFonts w:ascii="Times New Roman" w:eastAsia="Times New Roman" w:hAnsi="Times New Roman" w:cs="Times New Roman"/>
            <w:color w:val="171717"/>
            <w:sz w:val="24"/>
            <w:szCs w:val="24"/>
            <w:lang w:eastAsia="en-GB"/>
          </w:rPr>
          <w:t xml:space="preserve">consider </w:t>
        </w:r>
      </w:ins>
      <w:ins w:id="7" w:author="Yacob Haddou" w:date="2021-11-11T14:20:00Z">
        <w:r w:rsidR="00D2177D">
          <w:rPr>
            <w:rFonts w:ascii="Times New Roman" w:eastAsia="Times New Roman" w:hAnsi="Times New Roman" w:cs="Times New Roman"/>
            <w:color w:val="171717"/>
            <w:sz w:val="24"/>
            <w:szCs w:val="24"/>
            <w:lang w:eastAsia="en-GB"/>
          </w:rPr>
          <w:t xml:space="preserve">multiple facets of </w:t>
        </w:r>
      </w:ins>
      <w:ins w:id="8" w:author="Yacob Haddou" w:date="2021-11-11T14:18:00Z">
        <w:r w:rsidR="00D2177D">
          <w:rPr>
            <w:rFonts w:ascii="Times New Roman" w:eastAsia="Times New Roman" w:hAnsi="Times New Roman" w:cs="Times New Roman"/>
            <w:color w:val="171717"/>
            <w:sz w:val="24"/>
            <w:szCs w:val="24"/>
            <w:lang w:eastAsia="en-GB"/>
          </w:rPr>
          <w:t>landscape composition</w:t>
        </w:r>
      </w:ins>
      <w:ins w:id="9" w:author="Yacob Haddou" w:date="2021-11-11T14:20:00Z">
        <w:r w:rsidR="00D2177D">
          <w:rPr>
            <w:rFonts w:ascii="Times New Roman" w:eastAsia="Times New Roman" w:hAnsi="Times New Roman" w:cs="Times New Roman"/>
            <w:color w:val="171717"/>
            <w:sz w:val="24"/>
            <w:szCs w:val="24"/>
            <w:lang w:eastAsia="en-GB"/>
          </w:rPr>
          <w:t xml:space="preserve"> and history</w:t>
        </w:r>
      </w:ins>
      <w:del w:id="10" w:author="Yacob Haddou" w:date="2021-11-11T14:18:00Z">
        <w:r w:rsidR="00C067C2" w:rsidRPr="001A7104" w:rsidDel="00D2177D">
          <w:rPr>
            <w:rFonts w:ascii="Times New Roman" w:eastAsia="Times New Roman" w:hAnsi="Times New Roman" w:cs="Times New Roman"/>
            <w:color w:val="171717"/>
            <w:sz w:val="24"/>
            <w:szCs w:val="24"/>
            <w:lang w:eastAsia="en-GB"/>
          </w:rPr>
          <w:delText>consider multiple land cover types, or the directionality of change</w:delText>
        </w:r>
      </w:del>
      <w:commentRangeStart w:id="11"/>
      <w:commentRangeStart w:id="12"/>
      <w:r w:rsidR="00C067C2">
        <w:rPr>
          <w:rFonts w:ascii="Times New Roman" w:eastAsia="Times New Roman" w:hAnsi="Times New Roman" w:cs="Times New Roman"/>
          <w:color w:val="171717"/>
          <w:sz w:val="24"/>
          <w:szCs w:val="24"/>
          <w:lang w:eastAsia="en-GB"/>
        </w:rPr>
        <w:t>.</w:t>
      </w:r>
      <w:commentRangeEnd w:id="11"/>
      <w:r w:rsidR="003A7F49">
        <w:rPr>
          <w:rStyle w:val="CommentReference"/>
          <w:rFonts w:ascii="Times New Roman" w:eastAsia="Times New Roman" w:hAnsi="Times New Roman" w:cs="Times New Roman"/>
          <w:lang w:eastAsia="en-GB"/>
        </w:rPr>
        <w:commentReference w:id="11"/>
      </w:r>
      <w:commentRangeEnd w:id="12"/>
      <w:r w:rsidR="00D2177D">
        <w:rPr>
          <w:rStyle w:val="CommentReference"/>
          <w:rFonts w:ascii="Times New Roman" w:eastAsia="Times New Roman" w:hAnsi="Times New Roman" w:cs="Times New Roman"/>
          <w:lang w:eastAsia="en-GB"/>
        </w:rPr>
        <w:commentReference w:id="12"/>
      </w:r>
      <w:r w:rsidR="00C067C2">
        <w:rPr>
          <w:rFonts w:ascii="Times New Roman" w:eastAsia="Times New Roman" w:hAnsi="Times New Roman" w:cs="Times New Roman"/>
          <w:color w:val="171717"/>
          <w:sz w:val="24"/>
          <w:szCs w:val="24"/>
          <w:lang w:eastAsia="en-GB"/>
        </w:rPr>
        <w:t xml:space="preserve"> Here, we quantify the relative contribution of past and </w:t>
      </w:r>
      <w:r w:rsidR="001B61A5">
        <w:rPr>
          <w:rFonts w:ascii="Times New Roman" w:eastAsia="Times New Roman" w:hAnsi="Times New Roman" w:cs="Times New Roman"/>
          <w:color w:val="171717"/>
          <w:sz w:val="24"/>
          <w:szCs w:val="24"/>
          <w:lang w:eastAsia="en-GB"/>
        </w:rPr>
        <w:t>current</w:t>
      </w:r>
      <w:r w:rsidR="00C067C2">
        <w:rPr>
          <w:rFonts w:ascii="Times New Roman" w:eastAsia="Times New Roman" w:hAnsi="Times New Roman" w:cs="Times New Roman"/>
          <w:color w:val="171717"/>
          <w:sz w:val="24"/>
          <w:szCs w:val="24"/>
          <w:lang w:eastAsia="en-GB"/>
        </w:rPr>
        <w:t xml:space="preserve"> landscapes on the current effective number of species in 2880 US bird communities, explicitly measuring the</w:t>
      </w:r>
      <w:commentRangeStart w:id="13"/>
      <w:ins w:id="14" w:author="Yacob Haddou" w:date="2021-11-11T14:02:00Z">
        <w:r w:rsidR="001A7104">
          <w:rPr>
            <w:rFonts w:ascii="Times New Roman" w:eastAsia="Times New Roman" w:hAnsi="Times New Roman" w:cs="Times New Roman"/>
            <w:color w:val="171717"/>
            <w:sz w:val="24"/>
            <w:szCs w:val="24"/>
            <w:lang w:eastAsia="en-GB"/>
          </w:rPr>
          <w:t xml:space="preserve"> </w:t>
        </w:r>
      </w:ins>
      <w:commentRangeEnd w:id="13"/>
      <w:ins w:id="15" w:author="Yacob Haddou" w:date="2021-11-11T14:11:00Z">
        <w:r w:rsidR="003A7F49">
          <w:rPr>
            <w:rStyle w:val="CommentReference"/>
            <w:rFonts w:ascii="Times New Roman" w:eastAsia="Times New Roman" w:hAnsi="Times New Roman" w:cs="Times New Roman"/>
            <w:lang w:eastAsia="en-GB"/>
          </w:rPr>
          <w:commentReference w:id="13"/>
        </w:r>
      </w:ins>
      <w:ins w:id="16" w:author="Yacob Haddou" w:date="2021-11-11T14:05:00Z">
        <w:r w:rsidR="003A7F49">
          <w:rPr>
            <w:rFonts w:ascii="Times New Roman" w:eastAsia="Times New Roman" w:hAnsi="Times New Roman" w:cs="Times New Roman"/>
            <w:color w:val="171717"/>
            <w:sz w:val="24"/>
            <w:szCs w:val="24"/>
            <w:lang w:eastAsia="en-GB"/>
          </w:rPr>
          <w:t>biodiversity</w:t>
        </w:r>
      </w:ins>
      <w:ins w:id="17" w:author="Yacob Haddou" w:date="2021-11-11T14:02:00Z">
        <w:r w:rsidR="001A7104">
          <w:rPr>
            <w:rFonts w:ascii="Times New Roman" w:eastAsia="Times New Roman" w:hAnsi="Times New Roman" w:cs="Times New Roman"/>
            <w:color w:val="171717"/>
            <w:sz w:val="24"/>
            <w:szCs w:val="24"/>
            <w:lang w:eastAsia="en-GB"/>
          </w:rPr>
          <w:t xml:space="preserve"> magnitude of these delayed</w:t>
        </w:r>
      </w:ins>
      <w:r w:rsidR="00C067C2">
        <w:rPr>
          <w:rFonts w:ascii="Times New Roman" w:eastAsia="Times New Roman" w:hAnsi="Times New Roman" w:cs="Times New Roman"/>
          <w:color w:val="171717"/>
          <w:sz w:val="24"/>
          <w:szCs w:val="24"/>
          <w:lang w:eastAsia="en-GB"/>
        </w:rPr>
        <w:t xml:space="preserve"> response</w:t>
      </w:r>
      <w:ins w:id="18" w:author="Yacob Haddou" w:date="2021-11-11T14:02:00Z">
        <w:r w:rsidR="001A7104">
          <w:rPr>
            <w:rFonts w:ascii="Times New Roman" w:eastAsia="Times New Roman" w:hAnsi="Times New Roman" w:cs="Times New Roman"/>
            <w:color w:val="171717"/>
            <w:sz w:val="24"/>
            <w:szCs w:val="24"/>
            <w:lang w:eastAsia="en-GB"/>
          </w:rPr>
          <w:t>s</w:t>
        </w:r>
      </w:ins>
      <w:r w:rsidR="00C067C2">
        <w:rPr>
          <w:rFonts w:ascii="Times New Roman" w:eastAsia="Times New Roman" w:hAnsi="Times New Roman" w:cs="Times New Roman"/>
          <w:color w:val="171717"/>
          <w:sz w:val="24"/>
          <w:szCs w:val="24"/>
          <w:lang w:eastAsia="en-GB"/>
        </w:rPr>
        <w:t xml:space="preserve"> </w:t>
      </w:r>
      <w:del w:id="19" w:author="Yacob Haddou" w:date="2021-11-11T14:05:00Z">
        <w:r w:rsidR="00C067C2" w:rsidDel="003A7F49">
          <w:rPr>
            <w:rFonts w:ascii="Times New Roman" w:eastAsia="Times New Roman" w:hAnsi="Times New Roman" w:cs="Times New Roman"/>
            <w:color w:val="171717"/>
            <w:sz w:val="24"/>
            <w:szCs w:val="24"/>
            <w:lang w:eastAsia="en-GB"/>
          </w:rPr>
          <w:delText xml:space="preserve">of biodiversity </w:delText>
        </w:r>
      </w:del>
      <w:r w:rsidR="00C067C2">
        <w:rPr>
          <w:rFonts w:ascii="Times New Roman" w:eastAsia="Times New Roman" w:hAnsi="Times New Roman" w:cs="Times New Roman"/>
          <w:color w:val="171717"/>
          <w:sz w:val="24"/>
          <w:szCs w:val="24"/>
          <w:lang w:eastAsia="en-GB"/>
        </w:rPr>
        <w:t xml:space="preserve">to increases and decreases of five land cover types. </w:t>
      </w:r>
      <w:r w:rsidR="00C067C2" w:rsidRPr="00B25E16">
        <w:rPr>
          <w:rFonts w:ascii="Times New Roman" w:hAnsi="Times New Roman" w:cs="Times New Roman"/>
          <w:color w:val="171717"/>
          <w:sz w:val="24"/>
          <w:szCs w:val="24"/>
        </w:rPr>
        <w:t xml:space="preserve">We find that </w:t>
      </w:r>
      <w:r w:rsidR="001B61A5" w:rsidRPr="00B25E16">
        <w:rPr>
          <w:rFonts w:ascii="Times New Roman" w:hAnsi="Times New Roman" w:cs="Times New Roman"/>
          <w:color w:val="171717"/>
          <w:sz w:val="24"/>
          <w:szCs w:val="24"/>
        </w:rPr>
        <w:t xml:space="preserve">the current effective number of species is </w:t>
      </w:r>
      <w:r w:rsidR="003D520F" w:rsidRPr="00B25E16">
        <w:rPr>
          <w:rFonts w:ascii="Times New Roman" w:hAnsi="Times New Roman" w:cs="Times New Roman"/>
          <w:color w:val="171717"/>
          <w:sz w:val="24"/>
          <w:szCs w:val="24"/>
        </w:rPr>
        <w:t xml:space="preserve">still </w:t>
      </w:r>
      <w:r w:rsidR="001B61A5" w:rsidRPr="00B25E16">
        <w:rPr>
          <w:rFonts w:ascii="Times New Roman" w:hAnsi="Times New Roman" w:cs="Times New Roman"/>
          <w:color w:val="171717"/>
          <w:sz w:val="24"/>
          <w:szCs w:val="24"/>
        </w:rPr>
        <w:t xml:space="preserve">largely explained by the </w:t>
      </w:r>
      <w:r w:rsidR="000120BC" w:rsidRPr="00B25E16">
        <w:rPr>
          <w:rFonts w:ascii="Times New Roman" w:hAnsi="Times New Roman" w:cs="Times New Roman"/>
          <w:color w:val="171717"/>
          <w:sz w:val="24"/>
          <w:szCs w:val="24"/>
        </w:rPr>
        <w:t xml:space="preserve">past </w:t>
      </w:r>
      <w:r w:rsidR="001B61A5" w:rsidRPr="00B25E16">
        <w:rPr>
          <w:rFonts w:ascii="Times New Roman" w:hAnsi="Times New Roman" w:cs="Times New Roman"/>
          <w:color w:val="171717"/>
          <w:sz w:val="24"/>
          <w:szCs w:val="24"/>
        </w:rPr>
        <w:t>landscape composition</w:t>
      </w:r>
      <w:r w:rsidR="00560457" w:rsidRPr="00B25E16">
        <w:rPr>
          <w:rFonts w:ascii="Times New Roman" w:hAnsi="Times New Roman" w:cs="Times New Roman"/>
          <w:color w:val="171717"/>
          <w:sz w:val="24"/>
          <w:szCs w:val="24"/>
        </w:rPr>
        <w:t>, and thus that there are widespread extinction debts and colonisation credits</w:t>
      </w:r>
      <w:r w:rsidR="00A36F83" w:rsidRPr="00B25E16">
        <w:rPr>
          <w:rFonts w:ascii="Times New Roman" w:hAnsi="Times New Roman" w:cs="Times New Roman"/>
          <w:color w:val="171717"/>
          <w:sz w:val="24"/>
          <w:szCs w:val="24"/>
        </w:rPr>
        <w:t xml:space="preserve">. The extent of </w:t>
      </w:r>
      <w:r w:rsidR="00BF4D94">
        <w:rPr>
          <w:rFonts w:ascii="Times New Roman" w:hAnsi="Times New Roman" w:cs="Times New Roman"/>
          <w:color w:val="171717"/>
          <w:sz w:val="24"/>
          <w:szCs w:val="24"/>
        </w:rPr>
        <w:t>these legacy effects</w:t>
      </w:r>
      <w:r w:rsidR="00A36F83" w:rsidRPr="00B25E16">
        <w:rPr>
          <w:rFonts w:ascii="Times New Roman" w:hAnsi="Times New Roman" w:cs="Times New Roman"/>
          <w:color w:val="171717"/>
          <w:sz w:val="24"/>
          <w:szCs w:val="24"/>
        </w:rPr>
        <w:t xml:space="preserve"> </w:t>
      </w:r>
      <w:r w:rsidR="001B61A5" w:rsidRPr="00B25E16">
        <w:rPr>
          <w:rFonts w:ascii="Times New Roman" w:hAnsi="Times New Roman" w:cs="Times New Roman"/>
          <w:color w:val="171717"/>
          <w:sz w:val="24"/>
          <w:szCs w:val="24"/>
        </w:rPr>
        <w:t>depend</w:t>
      </w:r>
      <w:r w:rsidR="00140F55" w:rsidRPr="00B25E16">
        <w:rPr>
          <w:rFonts w:ascii="Times New Roman" w:hAnsi="Times New Roman" w:cs="Times New Roman"/>
          <w:color w:val="171717"/>
          <w:sz w:val="24"/>
          <w:szCs w:val="24"/>
        </w:rPr>
        <w:t>s</w:t>
      </w:r>
      <w:r w:rsidR="001B61A5" w:rsidRPr="00B25E16">
        <w:rPr>
          <w:rFonts w:ascii="Times New Roman" w:hAnsi="Times New Roman" w:cs="Times New Roman"/>
          <w:color w:val="171717"/>
          <w:sz w:val="24"/>
          <w:szCs w:val="24"/>
        </w:rPr>
        <w:t xml:space="preserve"> on </w:t>
      </w:r>
      <w:r w:rsidR="00C067C2" w:rsidRPr="00B25E16">
        <w:rPr>
          <w:rFonts w:ascii="Times New Roman" w:hAnsi="Times New Roman" w:cs="Times New Roman"/>
          <w:color w:val="171717"/>
          <w:sz w:val="24"/>
          <w:szCs w:val="24"/>
        </w:rPr>
        <w:t>the type</w:t>
      </w:r>
      <w:r w:rsidR="001B61A5" w:rsidRPr="00B25E16">
        <w:rPr>
          <w:rFonts w:ascii="Times New Roman" w:hAnsi="Times New Roman" w:cs="Times New Roman"/>
          <w:color w:val="171717"/>
          <w:sz w:val="24"/>
          <w:szCs w:val="24"/>
        </w:rPr>
        <w:t xml:space="preserve">, directionality and </w:t>
      </w:r>
      <w:del w:id="20" w:author="Yacob Haddou" w:date="2021-11-11T14:06:00Z">
        <w:r w:rsidR="00C067C2" w:rsidRPr="00B25E16" w:rsidDel="003A7F49">
          <w:rPr>
            <w:rFonts w:ascii="Times New Roman" w:hAnsi="Times New Roman" w:cs="Times New Roman"/>
            <w:color w:val="171717"/>
            <w:sz w:val="24"/>
            <w:szCs w:val="24"/>
          </w:rPr>
          <w:delText xml:space="preserve">amount </w:delText>
        </w:r>
      </w:del>
      <w:ins w:id="21" w:author="Yacob Haddou" w:date="2021-11-11T14:06:00Z">
        <w:r w:rsidR="003A7F49">
          <w:rPr>
            <w:rFonts w:ascii="Times New Roman" w:hAnsi="Times New Roman" w:cs="Times New Roman"/>
            <w:color w:val="171717"/>
            <w:sz w:val="24"/>
            <w:szCs w:val="24"/>
          </w:rPr>
          <w:t>magnitude</w:t>
        </w:r>
        <w:r w:rsidR="003A7F49" w:rsidRPr="00B25E16">
          <w:rPr>
            <w:rFonts w:ascii="Times New Roman" w:hAnsi="Times New Roman" w:cs="Times New Roman"/>
            <w:color w:val="171717"/>
            <w:sz w:val="24"/>
            <w:szCs w:val="24"/>
          </w:rPr>
          <w:t xml:space="preserve"> </w:t>
        </w:r>
      </w:ins>
      <w:r w:rsidR="00C067C2" w:rsidRPr="00B25E16">
        <w:rPr>
          <w:rFonts w:ascii="Times New Roman" w:hAnsi="Times New Roman" w:cs="Times New Roman"/>
          <w:color w:val="171717"/>
          <w:sz w:val="24"/>
          <w:szCs w:val="24"/>
        </w:rPr>
        <w:t xml:space="preserve">of recent land cover change. </w:t>
      </w:r>
      <w:r w:rsidR="00A36F83" w:rsidRPr="00B25E16">
        <w:rPr>
          <w:rFonts w:ascii="Times New Roman" w:hAnsi="Times New Roman" w:cs="Times New Roman"/>
          <w:color w:val="171717"/>
          <w:sz w:val="24"/>
          <w:szCs w:val="24"/>
        </w:rPr>
        <w:t>Specifically</w:t>
      </w:r>
      <w:r w:rsidR="00A36F83">
        <w:rPr>
          <w:rFonts w:ascii="Times New Roman" w:hAnsi="Times New Roman" w:cs="Times New Roman"/>
          <w:color w:val="171717"/>
          <w:sz w:val="24"/>
          <w:szCs w:val="24"/>
        </w:rPr>
        <w:t>, w</w:t>
      </w:r>
      <w:r w:rsidR="00C067C2">
        <w:rPr>
          <w:rFonts w:ascii="Times New Roman" w:eastAsia="Times New Roman" w:hAnsi="Times New Roman" w:cs="Times New Roman"/>
          <w:color w:val="171717"/>
          <w:sz w:val="24"/>
          <w:szCs w:val="24"/>
          <w:lang w:eastAsia="en-GB"/>
        </w:rPr>
        <w:t xml:space="preserve">e </w:t>
      </w:r>
      <w:r w:rsidR="00BF4D94">
        <w:rPr>
          <w:rFonts w:ascii="Times New Roman" w:eastAsia="Times New Roman" w:hAnsi="Times New Roman" w:cs="Times New Roman"/>
          <w:color w:val="171717"/>
          <w:sz w:val="24"/>
          <w:szCs w:val="24"/>
          <w:lang w:eastAsia="en-GB"/>
        </w:rPr>
        <w:t>reveal</w:t>
      </w:r>
      <w:r w:rsidR="00A36F83">
        <w:rPr>
          <w:rFonts w:ascii="Times New Roman" w:eastAsia="Times New Roman" w:hAnsi="Times New Roman" w:cs="Times New Roman"/>
          <w:color w:val="171717"/>
          <w:sz w:val="24"/>
          <w:szCs w:val="24"/>
          <w:lang w:eastAsia="en-GB"/>
        </w:rPr>
        <w:t xml:space="preserve"> </w:t>
      </w:r>
      <w:r w:rsidR="00C067C2">
        <w:rPr>
          <w:rFonts w:ascii="Times New Roman" w:eastAsia="Times New Roman" w:hAnsi="Times New Roman" w:cs="Times New Roman"/>
          <w:color w:val="171717"/>
          <w:sz w:val="24"/>
          <w:szCs w:val="24"/>
          <w:lang w:eastAsia="en-GB"/>
        </w:rPr>
        <w:t xml:space="preserve">debts across </w:t>
      </w:r>
      <w:r w:rsidR="00FD3F23">
        <w:rPr>
          <w:rFonts w:ascii="Times New Roman" w:eastAsia="Times New Roman" w:hAnsi="Times New Roman" w:cs="Times New Roman"/>
          <w:color w:val="171717"/>
          <w:sz w:val="24"/>
          <w:szCs w:val="24"/>
          <w:lang w:eastAsia="en-GB"/>
        </w:rPr>
        <w:t>52</w:t>
      </w:r>
      <w:r w:rsidR="00C067C2">
        <w:rPr>
          <w:rFonts w:ascii="Times New Roman" w:eastAsia="Times New Roman" w:hAnsi="Times New Roman" w:cs="Times New Roman"/>
          <w:color w:val="171717"/>
          <w:sz w:val="24"/>
          <w:szCs w:val="24"/>
          <w:lang w:eastAsia="en-GB"/>
        </w:rPr>
        <w:t>% of the US, particularly</w:t>
      </w:r>
      <w:r w:rsidR="00BF4D94">
        <w:rPr>
          <w:rFonts w:ascii="Times New Roman" w:eastAsia="Times New Roman" w:hAnsi="Times New Roman" w:cs="Times New Roman"/>
          <w:color w:val="171717"/>
          <w:sz w:val="24"/>
          <w:szCs w:val="24"/>
          <w:lang w:eastAsia="en-GB"/>
        </w:rPr>
        <w:t xml:space="preserve"> in</w:t>
      </w:r>
      <w:r w:rsidR="00B96F47">
        <w:rPr>
          <w:rFonts w:ascii="Times New Roman" w:eastAsia="Times New Roman" w:hAnsi="Times New Roman" w:cs="Times New Roman"/>
          <w:color w:val="171717"/>
          <w:sz w:val="24"/>
          <w:szCs w:val="24"/>
          <w:lang w:eastAsia="en-GB"/>
        </w:rPr>
        <w:t xml:space="preserve"> </w:t>
      </w:r>
      <w:r w:rsidR="00C067C2">
        <w:rPr>
          <w:rFonts w:ascii="Times New Roman" w:eastAsia="Times New Roman" w:hAnsi="Times New Roman" w:cs="Times New Roman"/>
          <w:color w:val="171717"/>
          <w:sz w:val="24"/>
          <w:szCs w:val="24"/>
          <w:lang w:eastAsia="en-GB"/>
        </w:rPr>
        <w:t>recently urbani</w:t>
      </w:r>
      <w:r w:rsidR="00AF4C83">
        <w:rPr>
          <w:rFonts w:ascii="Times New Roman" w:eastAsia="Times New Roman" w:hAnsi="Times New Roman" w:cs="Times New Roman"/>
          <w:color w:val="171717"/>
          <w:sz w:val="24"/>
          <w:szCs w:val="24"/>
          <w:lang w:eastAsia="en-GB"/>
        </w:rPr>
        <w:t>s</w:t>
      </w:r>
      <w:r w:rsidR="00C067C2">
        <w:rPr>
          <w:rFonts w:ascii="Times New Roman" w:eastAsia="Times New Roman" w:hAnsi="Times New Roman" w:cs="Times New Roman"/>
          <w:color w:val="171717"/>
          <w:sz w:val="24"/>
          <w:szCs w:val="24"/>
          <w:lang w:eastAsia="en-GB"/>
        </w:rPr>
        <w:t>ed areas</w:t>
      </w:r>
      <w:r w:rsidR="000120BC">
        <w:rPr>
          <w:rFonts w:ascii="Times New Roman" w:eastAsia="Times New Roman" w:hAnsi="Times New Roman" w:cs="Times New Roman"/>
          <w:color w:val="171717"/>
          <w:sz w:val="24"/>
          <w:szCs w:val="24"/>
          <w:lang w:eastAsia="en-GB"/>
        </w:rPr>
        <w:t>,</w:t>
      </w:r>
      <w:r w:rsidR="00310940">
        <w:rPr>
          <w:rFonts w:ascii="Times New Roman" w:eastAsia="Times New Roman" w:hAnsi="Times New Roman" w:cs="Times New Roman"/>
          <w:color w:val="171717"/>
          <w:sz w:val="24"/>
          <w:szCs w:val="24"/>
          <w:lang w:eastAsia="en-GB"/>
        </w:rPr>
        <w:t xml:space="preserve"> </w:t>
      </w:r>
      <w:r w:rsidR="00BF4D94">
        <w:rPr>
          <w:rFonts w:ascii="Times New Roman" w:eastAsia="Times New Roman" w:hAnsi="Times New Roman" w:cs="Times New Roman"/>
          <w:color w:val="171717"/>
          <w:sz w:val="24"/>
          <w:szCs w:val="24"/>
          <w:lang w:eastAsia="en-GB"/>
        </w:rPr>
        <w:t>and</w:t>
      </w:r>
      <w:r w:rsidR="00C067C2">
        <w:rPr>
          <w:rFonts w:ascii="Times New Roman" w:eastAsia="Times New Roman" w:hAnsi="Times New Roman" w:cs="Times New Roman"/>
          <w:color w:val="171717"/>
          <w:sz w:val="24"/>
          <w:szCs w:val="24"/>
          <w:lang w:eastAsia="en-GB"/>
        </w:rPr>
        <w:t xml:space="preserve"> </w:t>
      </w:r>
      <w:r w:rsidR="00310940">
        <w:rPr>
          <w:rFonts w:ascii="Times New Roman" w:eastAsia="Times New Roman" w:hAnsi="Times New Roman" w:cs="Times New Roman"/>
          <w:color w:val="171717"/>
          <w:sz w:val="24"/>
          <w:szCs w:val="24"/>
          <w:lang w:eastAsia="en-GB"/>
        </w:rPr>
        <w:t>c</w:t>
      </w:r>
      <w:r w:rsidR="00C067C2">
        <w:rPr>
          <w:rFonts w:ascii="Times New Roman" w:eastAsia="Times New Roman" w:hAnsi="Times New Roman" w:cs="Times New Roman"/>
          <w:color w:val="171717"/>
          <w:sz w:val="24"/>
          <w:szCs w:val="24"/>
          <w:lang w:eastAsia="en-GB"/>
        </w:rPr>
        <w:t xml:space="preserve">olonisation credits </w:t>
      </w:r>
      <w:r w:rsidR="00BF4D94">
        <w:rPr>
          <w:rFonts w:ascii="Times New Roman" w:eastAsia="Times New Roman" w:hAnsi="Times New Roman" w:cs="Times New Roman"/>
          <w:color w:val="171717"/>
          <w:sz w:val="24"/>
          <w:szCs w:val="24"/>
          <w:lang w:eastAsia="en-GB"/>
        </w:rPr>
        <w:t xml:space="preserve">in the remaining </w:t>
      </w:r>
      <w:r w:rsidR="00C067C2">
        <w:rPr>
          <w:rFonts w:ascii="Times New Roman" w:eastAsia="Times New Roman" w:hAnsi="Times New Roman" w:cs="Times New Roman"/>
          <w:color w:val="171717"/>
          <w:sz w:val="24"/>
          <w:szCs w:val="24"/>
          <w:lang w:eastAsia="en-GB"/>
        </w:rPr>
        <w:t>4</w:t>
      </w:r>
      <w:r w:rsidR="00FD3F23">
        <w:rPr>
          <w:rFonts w:ascii="Times New Roman" w:eastAsia="Times New Roman" w:hAnsi="Times New Roman" w:cs="Times New Roman"/>
          <w:color w:val="171717"/>
          <w:sz w:val="24"/>
          <w:szCs w:val="24"/>
          <w:lang w:eastAsia="en-GB"/>
        </w:rPr>
        <w:t>8</w:t>
      </w:r>
      <w:r w:rsidR="00C067C2">
        <w:rPr>
          <w:rFonts w:ascii="Times New Roman" w:eastAsia="Times New Roman" w:hAnsi="Times New Roman" w:cs="Times New Roman"/>
          <w:color w:val="171717"/>
          <w:sz w:val="24"/>
          <w:szCs w:val="24"/>
          <w:lang w:eastAsia="en-GB"/>
        </w:rPr>
        <w:t>%</w:t>
      </w:r>
      <w:r w:rsidR="00BF4D94">
        <w:rPr>
          <w:rFonts w:ascii="Times New Roman" w:eastAsia="Times New Roman" w:hAnsi="Times New Roman" w:cs="Times New Roman"/>
          <w:color w:val="171717"/>
          <w:sz w:val="24"/>
          <w:szCs w:val="24"/>
          <w:lang w:eastAsia="en-GB"/>
        </w:rPr>
        <w:t>,</w:t>
      </w:r>
      <w:r w:rsidR="00C067C2">
        <w:rPr>
          <w:rFonts w:ascii="Times New Roman" w:eastAsia="Times New Roman" w:hAnsi="Times New Roman" w:cs="Times New Roman"/>
          <w:color w:val="171717"/>
          <w:sz w:val="24"/>
          <w:szCs w:val="24"/>
          <w:lang w:eastAsia="en-GB"/>
        </w:rPr>
        <w:t xml:space="preserve"> </w:t>
      </w:r>
      <w:r w:rsidR="00BF4D94">
        <w:rPr>
          <w:rFonts w:ascii="Times New Roman" w:eastAsia="Times New Roman" w:hAnsi="Times New Roman" w:cs="Times New Roman"/>
          <w:color w:val="171717"/>
          <w:sz w:val="24"/>
          <w:szCs w:val="24"/>
          <w:lang w:eastAsia="en-GB"/>
        </w:rPr>
        <w:t xml:space="preserve">which were </w:t>
      </w:r>
      <w:r w:rsidR="00F670B6">
        <w:rPr>
          <w:rFonts w:ascii="Times New Roman" w:eastAsia="Times New Roman" w:hAnsi="Times New Roman" w:cs="Times New Roman"/>
          <w:color w:val="171717"/>
          <w:sz w:val="24"/>
          <w:szCs w:val="24"/>
          <w:lang w:eastAsia="en-GB"/>
        </w:rPr>
        <w:t>primarily</w:t>
      </w:r>
      <w:r w:rsidR="00BF4D94">
        <w:rPr>
          <w:rFonts w:ascii="Times New Roman" w:eastAsia="Times New Roman" w:hAnsi="Times New Roman" w:cs="Times New Roman"/>
          <w:color w:val="171717"/>
          <w:sz w:val="24"/>
          <w:szCs w:val="24"/>
          <w:lang w:eastAsia="en-GB"/>
        </w:rPr>
        <w:t xml:space="preserve"> </w:t>
      </w:r>
      <w:r w:rsidR="00F57047">
        <w:rPr>
          <w:rFonts w:ascii="Times New Roman" w:eastAsia="Times New Roman" w:hAnsi="Times New Roman" w:cs="Times New Roman"/>
          <w:color w:val="171717"/>
          <w:sz w:val="24"/>
          <w:szCs w:val="24"/>
          <w:lang w:eastAsia="en-GB"/>
        </w:rPr>
        <w:t xml:space="preserve">associated </w:t>
      </w:r>
      <w:r w:rsidR="00BF4D94">
        <w:rPr>
          <w:rFonts w:ascii="Times New Roman" w:eastAsia="Times New Roman" w:hAnsi="Times New Roman" w:cs="Times New Roman"/>
          <w:color w:val="171717"/>
          <w:sz w:val="24"/>
          <w:szCs w:val="24"/>
          <w:lang w:eastAsia="en-GB"/>
        </w:rPr>
        <w:t>with</w:t>
      </w:r>
      <w:r w:rsidR="00F57047">
        <w:rPr>
          <w:rFonts w:ascii="Times New Roman" w:eastAsia="Times New Roman" w:hAnsi="Times New Roman" w:cs="Times New Roman"/>
          <w:color w:val="171717"/>
          <w:sz w:val="24"/>
          <w:szCs w:val="24"/>
          <w:lang w:eastAsia="en-GB"/>
        </w:rPr>
        <w:t xml:space="preserve"> grassland decrease.</w:t>
      </w:r>
      <w:r w:rsidR="003A4BD2">
        <w:rPr>
          <w:rFonts w:ascii="Times New Roman" w:eastAsia="Times New Roman" w:hAnsi="Times New Roman" w:cs="Times New Roman"/>
          <w:color w:val="171717"/>
          <w:sz w:val="24"/>
          <w:szCs w:val="24"/>
          <w:lang w:eastAsia="en-GB"/>
        </w:rPr>
        <w:t xml:space="preserve"> </w:t>
      </w:r>
      <w:r w:rsidR="00C067C2">
        <w:rPr>
          <w:rFonts w:ascii="Times New Roman" w:eastAsia="Times New Roman" w:hAnsi="Times New Roman" w:cs="Times New Roman"/>
          <w:color w:val="171717"/>
          <w:sz w:val="24"/>
          <w:szCs w:val="24"/>
          <w:lang w:eastAsia="en-GB"/>
        </w:rPr>
        <w:t>We conclude that biodiversity policy targets risk being obsolete unless past landscapes are considered and debts and credits accounted for.</w:t>
      </w:r>
    </w:p>
    <w:p w14:paraId="50B7C0CF" w14:textId="77777777" w:rsidR="00AC3C1A" w:rsidRDefault="00AC3C1A">
      <w:pPr>
        <w:spacing w:after="0" w:line="480" w:lineRule="auto"/>
        <w:rPr>
          <w:rFonts w:ascii="Times New Roman" w:eastAsia="Times New Roman" w:hAnsi="Times New Roman" w:cs="Times New Roman"/>
          <w:b/>
          <w:bCs/>
          <w:color w:val="171717"/>
          <w:sz w:val="28"/>
          <w:szCs w:val="28"/>
          <w:lang w:eastAsia="en-GB"/>
        </w:rPr>
      </w:pPr>
    </w:p>
    <w:p w14:paraId="346CA329" w14:textId="77777777" w:rsidR="00AC3C1A" w:rsidRDefault="00AC3C1A">
      <w:pPr>
        <w:spacing w:after="0" w:line="480" w:lineRule="auto"/>
        <w:rPr>
          <w:rFonts w:ascii="Times New Roman" w:eastAsia="Times New Roman" w:hAnsi="Times New Roman" w:cs="Times New Roman"/>
          <w:b/>
          <w:bCs/>
          <w:color w:val="171717"/>
          <w:sz w:val="28"/>
          <w:szCs w:val="28"/>
          <w:lang w:eastAsia="en-GB"/>
        </w:rPr>
      </w:pPr>
    </w:p>
    <w:p w14:paraId="46BC2D31" w14:textId="77777777" w:rsidR="00AC3C1A" w:rsidRDefault="00AC3C1A">
      <w:pPr>
        <w:spacing w:after="0" w:line="480" w:lineRule="auto"/>
        <w:rPr>
          <w:rFonts w:ascii="Times New Roman" w:eastAsia="Times New Roman" w:hAnsi="Times New Roman" w:cs="Times New Roman"/>
          <w:b/>
          <w:bCs/>
          <w:color w:val="171717"/>
          <w:sz w:val="28"/>
          <w:szCs w:val="28"/>
          <w:lang w:eastAsia="en-GB"/>
        </w:rPr>
      </w:pPr>
    </w:p>
    <w:p w14:paraId="7B2F61F2" w14:textId="77777777" w:rsidR="00AC3C1A" w:rsidRDefault="00AC3C1A">
      <w:pPr>
        <w:spacing w:after="0" w:line="480" w:lineRule="auto"/>
        <w:rPr>
          <w:rFonts w:ascii="Times New Roman" w:eastAsia="Times New Roman" w:hAnsi="Times New Roman" w:cs="Times New Roman"/>
          <w:b/>
          <w:bCs/>
          <w:color w:val="171717"/>
          <w:sz w:val="28"/>
          <w:szCs w:val="28"/>
          <w:lang w:eastAsia="en-GB"/>
        </w:rPr>
      </w:pPr>
    </w:p>
    <w:p w14:paraId="47D849C7" w14:textId="63C2CE78" w:rsidR="00AC3C1A" w:rsidRDefault="007F6315">
      <w:pPr>
        <w:spacing w:after="0" w:line="480" w:lineRule="auto"/>
        <w:rPr>
          <w:rFonts w:ascii="Times New Roman" w:eastAsia="Times New Roman" w:hAnsi="Times New Roman" w:cs="Times New Roman"/>
          <w:b/>
          <w:bCs/>
          <w:color w:val="171717"/>
          <w:sz w:val="28"/>
          <w:szCs w:val="28"/>
          <w:lang w:eastAsia="en-GB"/>
        </w:rPr>
      </w:pPr>
      <w:r>
        <w:rPr>
          <w:rFonts w:ascii="Times New Roman" w:eastAsia="Times New Roman" w:hAnsi="Times New Roman" w:cs="Times New Roman"/>
          <w:b/>
          <w:bCs/>
          <w:color w:val="171717"/>
          <w:sz w:val="28"/>
          <w:szCs w:val="28"/>
          <w:lang w:eastAsia="en-GB"/>
        </w:rPr>
        <w:lastRenderedPageBreak/>
        <w:t>M</w:t>
      </w:r>
      <w:r w:rsidR="00C067C2">
        <w:rPr>
          <w:rFonts w:ascii="Times New Roman" w:eastAsia="Times New Roman" w:hAnsi="Times New Roman" w:cs="Times New Roman"/>
          <w:b/>
          <w:bCs/>
          <w:color w:val="171717"/>
          <w:sz w:val="28"/>
          <w:szCs w:val="28"/>
          <w:lang w:eastAsia="en-GB"/>
        </w:rPr>
        <w:t xml:space="preserve">ain </w:t>
      </w:r>
    </w:p>
    <w:p w14:paraId="57C1AB1B" w14:textId="77777777" w:rsidR="00E0248F" w:rsidRDefault="00C067C2" w:rsidP="00E0248F">
      <w:pPr>
        <w:spacing w:after="0" w:line="480" w:lineRule="auto"/>
        <w:jc w:val="both"/>
        <w:rPr>
          <w:rFonts w:ascii="Times New Roman" w:hAnsi="Times New Roman" w:cs="Times New Roman"/>
          <w:color w:val="171717"/>
          <w:sz w:val="24"/>
          <w:szCs w:val="24"/>
        </w:rPr>
      </w:pPr>
      <w:r w:rsidRPr="00F670B6">
        <w:rPr>
          <w:rFonts w:ascii="Times New Roman" w:hAnsi="Times New Roman" w:cs="Times New Roman"/>
          <w:color w:val="171717"/>
          <w:sz w:val="24"/>
          <w:szCs w:val="24"/>
        </w:rPr>
        <w:t>Preventing an irreversible loss of biodiversity is one of humanity’s greatest contemporary challenges</w:t>
      </w:r>
      <w:bookmarkStart w:id="22" w:name="ZOTERO_BREF_54LA68Fo8K6P"/>
      <w:r w:rsidRPr="00F670B6">
        <w:rPr>
          <w:rFonts w:ascii="Times New Roman" w:hAnsi="Times New Roman" w:cs="Times New Roman"/>
          <w:color w:val="171717"/>
          <w:sz w:val="24"/>
          <w:szCs w:val="24"/>
          <w:vertAlign w:val="superscript"/>
        </w:rPr>
        <w:t>1</w:t>
      </w:r>
      <w:bookmarkEnd w:id="22"/>
      <w:r w:rsidR="00F670B6" w:rsidRPr="00F670B6">
        <w:rPr>
          <w:rFonts w:ascii="Times New Roman" w:hAnsi="Times New Roman" w:cs="Times New Roman"/>
          <w:color w:val="171717"/>
          <w:sz w:val="24"/>
          <w:szCs w:val="24"/>
        </w:rPr>
        <w:t>. A</w:t>
      </w:r>
      <w:r w:rsidR="00E234EE" w:rsidRPr="00F670B6">
        <w:rPr>
          <w:rFonts w:ascii="Times New Roman" w:hAnsi="Times New Roman" w:cs="Times New Roman"/>
          <w:color w:val="171717"/>
          <w:sz w:val="24"/>
          <w:szCs w:val="24"/>
        </w:rPr>
        <w:t>n</w:t>
      </w:r>
      <w:r w:rsidRPr="00F670B6">
        <w:rPr>
          <w:rFonts w:ascii="Times New Roman" w:hAnsi="Times New Roman" w:cs="Times New Roman"/>
          <w:color w:val="171717"/>
          <w:sz w:val="24"/>
          <w:szCs w:val="24"/>
        </w:rPr>
        <w:t>thropogenic habitat loss is recogni</w:t>
      </w:r>
      <w:r w:rsidR="006E66A3" w:rsidRPr="00F670B6">
        <w:rPr>
          <w:rFonts w:ascii="Times New Roman" w:hAnsi="Times New Roman" w:cs="Times New Roman"/>
          <w:color w:val="171717"/>
          <w:sz w:val="24"/>
          <w:szCs w:val="24"/>
        </w:rPr>
        <w:t>s</w:t>
      </w:r>
      <w:r w:rsidRPr="00F670B6">
        <w:rPr>
          <w:rFonts w:ascii="Times New Roman" w:hAnsi="Times New Roman" w:cs="Times New Roman"/>
          <w:color w:val="171717"/>
          <w:sz w:val="24"/>
          <w:szCs w:val="24"/>
        </w:rPr>
        <w:t>ed as a major driving force of species extinctions, threatening up to 85% of all species included in the IUCN Red List</w:t>
      </w:r>
      <w:bookmarkStart w:id="23" w:name="ZOTERO_BREF_0GbqrsBmD31o"/>
      <w:r w:rsidRPr="00F670B6">
        <w:rPr>
          <w:rFonts w:ascii="Times New Roman" w:hAnsi="Times New Roman" w:cs="Times New Roman"/>
          <w:color w:val="171717"/>
          <w:sz w:val="24"/>
          <w:szCs w:val="24"/>
          <w:vertAlign w:val="superscript"/>
        </w:rPr>
        <w:t>2</w:t>
      </w:r>
      <w:bookmarkEnd w:id="23"/>
      <w:r w:rsidRPr="00F670B6">
        <w:rPr>
          <w:rFonts w:ascii="Times New Roman" w:hAnsi="Times New Roman" w:cs="Times New Roman"/>
          <w:color w:val="171717"/>
          <w:sz w:val="24"/>
          <w:szCs w:val="24"/>
        </w:rPr>
        <w:t xml:space="preserve">. </w:t>
      </w:r>
      <w:r w:rsidR="00E65759">
        <w:rPr>
          <w:rFonts w:ascii="Times New Roman" w:hAnsi="Times New Roman" w:cs="Times New Roman"/>
          <w:color w:val="171717"/>
          <w:sz w:val="24"/>
          <w:szCs w:val="24"/>
        </w:rPr>
        <w:t>C</w:t>
      </w:r>
      <w:r w:rsidR="00F670B6">
        <w:rPr>
          <w:rFonts w:ascii="Times New Roman" w:hAnsi="Times New Roman" w:cs="Times New Roman"/>
          <w:color w:val="171717"/>
          <w:sz w:val="24"/>
          <w:szCs w:val="24"/>
        </w:rPr>
        <w:t>urrent</w:t>
      </w:r>
      <w:r>
        <w:rPr>
          <w:rFonts w:ascii="Times New Roman" w:hAnsi="Times New Roman" w:cs="Times New Roman"/>
          <w:color w:val="171717"/>
          <w:sz w:val="24"/>
          <w:szCs w:val="24"/>
        </w:rPr>
        <w:t xml:space="preserve"> understanding of the impacts of habitat change on biodiversity </w:t>
      </w:r>
      <w:r w:rsidR="00E65759">
        <w:rPr>
          <w:rFonts w:ascii="Times New Roman" w:hAnsi="Times New Roman" w:cs="Times New Roman"/>
          <w:color w:val="171717"/>
          <w:sz w:val="24"/>
          <w:szCs w:val="24"/>
        </w:rPr>
        <w:t xml:space="preserve">is </w:t>
      </w:r>
      <w:r>
        <w:rPr>
          <w:rFonts w:ascii="Times New Roman" w:hAnsi="Times New Roman" w:cs="Times New Roman"/>
          <w:color w:val="171717"/>
          <w:sz w:val="24"/>
          <w:szCs w:val="24"/>
        </w:rPr>
        <w:t>heavily reliant on the assumption that species respond rapidly to disturbances</w:t>
      </w:r>
      <w:r w:rsidR="00F670B6">
        <w:rPr>
          <w:rFonts w:ascii="Times New Roman" w:hAnsi="Times New Roman" w:cs="Times New Roman"/>
          <w:color w:val="171717"/>
          <w:sz w:val="24"/>
          <w:szCs w:val="24"/>
        </w:rPr>
        <w:t xml:space="preserve">. </w:t>
      </w:r>
      <w:r w:rsidR="00E65759" w:rsidRPr="00F670B6">
        <w:rPr>
          <w:rFonts w:ascii="Times New Roman" w:hAnsi="Times New Roman" w:cs="Times New Roman"/>
          <w:color w:val="171717"/>
          <w:sz w:val="24"/>
          <w:szCs w:val="24"/>
        </w:rPr>
        <w:t>However, the role that legacy effects and lags play in species’ responses to environmental change, is increasingly recogni</w:t>
      </w:r>
      <w:r w:rsidR="00125913">
        <w:rPr>
          <w:rFonts w:ascii="Times New Roman" w:hAnsi="Times New Roman" w:cs="Times New Roman"/>
          <w:color w:val="171717"/>
          <w:sz w:val="24"/>
          <w:szCs w:val="24"/>
        </w:rPr>
        <w:t>s</w:t>
      </w:r>
      <w:r w:rsidR="00E65759" w:rsidRPr="00F670B6">
        <w:rPr>
          <w:rFonts w:ascii="Times New Roman" w:hAnsi="Times New Roman" w:cs="Times New Roman"/>
          <w:color w:val="171717"/>
          <w:sz w:val="24"/>
          <w:szCs w:val="24"/>
        </w:rPr>
        <w:t>ed</w:t>
      </w:r>
      <w:r w:rsidR="005352B5">
        <w:rPr>
          <w:rFonts w:ascii="Times New Roman" w:hAnsi="Times New Roman" w:cs="Times New Roman"/>
          <w:color w:val="171717"/>
          <w:sz w:val="24"/>
          <w:szCs w:val="24"/>
        </w:rPr>
        <w:t xml:space="preserve"> </w:t>
      </w:r>
      <w:r w:rsidR="00125913">
        <w:rPr>
          <w:rFonts w:ascii="Times New Roman" w:hAnsi="Times New Roman" w:cs="Times New Roman"/>
          <w:color w:val="171717"/>
          <w:sz w:val="24"/>
          <w:szCs w:val="24"/>
          <w:vertAlign w:val="superscript"/>
        </w:rPr>
        <w:t>3</w:t>
      </w:r>
      <w:r w:rsidR="00125913">
        <w:rPr>
          <w:vertAlign w:val="superscript"/>
        </w:rPr>
        <w:t>–</w:t>
      </w:r>
      <w:r w:rsidR="005352B5">
        <w:rPr>
          <w:vertAlign w:val="superscript"/>
        </w:rPr>
        <w:t>8</w:t>
      </w:r>
      <w:r w:rsidR="00E65759" w:rsidRPr="00F670B6">
        <w:rPr>
          <w:rFonts w:ascii="Times New Roman" w:hAnsi="Times New Roman" w:cs="Times New Roman"/>
          <w:color w:val="171717"/>
          <w:sz w:val="24"/>
          <w:szCs w:val="24"/>
        </w:rPr>
        <w:t>.</w:t>
      </w:r>
    </w:p>
    <w:p w14:paraId="5DFE8971" w14:textId="6DE726A0" w:rsidR="00AC3C1A" w:rsidRDefault="00C067C2" w:rsidP="00E0248F">
      <w:pPr>
        <w:spacing w:after="0" w:line="480" w:lineRule="auto"/>
        <w:ind w:firstLine="720"/>
        <w:jc w:val="both"/>
      </w:pPr>
      <w:r>
        <w:rPr>
          <w:rFonts w:ascii="Times New Roman" w:hAnsi="Times New Roman" w:cs="Times New Roman"/>
          <w:color w:val="171717"/>
          <w:sz w:val="24"/>
          <w:szCs w:val="24"/>
        </w:rPr>
        <w:t xml:space="preserve">The diversity of species at a given location </w:t>
      </w:r>
      <w:r>
        <w:rPr>
          <w:rFonts w:ascii="Times New Roman" w:eastAsia="Open Sans" w:hAnsi="Times New Roman" w:cs="Times New Roman"/>
          <w:color w:val="171717"/>
          <w:sz w:val="24"/>
          <w:szCs w:val="24"/>
        </w:rPr>
        <w:t>is only</w:t>
      </w:r>
      <w:r w:rsidR="00333BD2">
        <w:rPr>
          <w:rFonts w:ascii="Times New Roman" w:eastAsia="Open Sans" w:hAnsi="Times New Roman" w:cs="Times New Roman"/>
          <w:color w:val="171717"/>
          <w:sz w:val="24"/>
          <w:szCs w:val="24"/>
        </w:rPr>
        <w:t xml:space="preserve"> partially</w:t>
      </w:r>
      <w:r>
        <w:rPr>
          <w:rFonts w:ascii="Times New Roman" w:eastAsia="Open Sans" w:hAnsi="Times New Roman" w:cs="Times New Roman"/>
          <w:color w:val="171717"/>
          <w:sz w:val="24"/>
          <w:szCs w:val="24"/>
        </w:rPr>
        <w:t xml:space="preserve"> determined by the current state of a habitat</w:t>
      </w:r>
      <w:r w:rsidR="00CC54BF">
        <w:rPr>
          <w:rFonts w:ascii="Times New Roman" w:eastAsia="Open Sans" w:hAnsi="Times New Roman" w:cs="Times New Roman"/>
          <w:color w:val="171717"/>
          <w:sz w:val="24"/>
          <w:szCs w:val="24"/>
        </w:rPr>
        <w:t>. R</w:t>
      </w:r>
      <w:r>
        <w:rPr>
          <w:rFonts w:ascii="Times New Roman" w:eastAsia="Open Sans" w:hAnsi="Times New Roman" w:cs="Times New Roman"/>
          <w:color w:val="171717"/>
          <w:sz w:val="24"/>
          <w:szCs w:val="24"/>
        </w:rPr>
        <w:t>ather, it is</w:t>
      </w:r>
      <w:r w:rsidR="00CC54BF">
        <w:rPr>
          <w:rFonts w:ascii="Times New Roman" w:eastAsia="Open Sans" w:hAnsi="Times New Roman" w:cs="Times New Roman"/>
          <w:color w:val="171717"/>
          <w:sz w:val="24"/>
          <w:szCs w:val="24"/>
        </w:rPr>
        <w:t xml:space="preserve"> </w:t>
      </w:r>
      <w:r>
        <w:rPr>
          <w:rFonts w:ascii="Times New Roman" w:eastAsia="Open Sans" w:hAnsi="Times New Roman" w:cs="Times New Roman"/>
          <w:color w:val="171717"/>
          <w:sz w:val="24"/>
          <w:szCs w:val="24"/>
        </w:rPr>
        <w:t>the consequence of a legacy of complex historical effects of landscape change on community composition</w:t>
      </w:r>
      <w:bookmarkStart w:id="24" w:name="ZOTERO_BREF_fNcpCixuCipU"/>
      <w:r>
        <w:rPr>
          <w:rFonts w:ascii="Times New Roman" w:eastAsia="Open Sans" w:hAnsi="Times New Roman" w:cs="Times New Roman"/>
          <w:color w:val="171717"/>
          <w:sz w:val="24"/>
          <w:szCs w:val="24"/>
          <w:vertAlign w:val="superscript"/>
        </w:rPr>
        <w:t>9,10</w:t>
      </w:r>
      <w:bookmarkEnd w:id="24"/>
      <w:r>
        <w:rPr>
          <w:rFonts w:ascii="Times New Roman" w:eastAsia="Open Sans" w:hAnsi="Times New Roman" w:cs="Times New Roman"/>
          <w:color w:val="171717"/>
          <w:sz w:val="24"/>
          <w:szCs w:val="24"/>
        </w:rPr>
        <w:t xml:space="preserve">. </w:t>
      </w:r>
      <w:r w:rsidRPr="00D76DC7">
        <w:rPr>
          <w:rFonts w:ascii="Times New Roman" w:eastAsia="Open Sans" w:hAnsi="Times New Roman" w:cs="Times New Roman"/>
          <w:color w:val="171717"/>
          <w:sz w:val="24"/>
          <w:szCs w:val="24"/>
        </w:rPr>
        <w:t>Notably, species’ responses to</w:t>
      </w:r>
      <w:r w:rsidR="00BD6647" w:rsidRPr="00D76DC7">
        <w:rPr>
          <w:rFonts w:ascii="Times New Roman" w:eastAsia="Open Sans" w:hAnsi="Times New Roman" w:cs="Times New Roman"/>
          <w:color w:val="171717"/>
          <w:sz w:val="24"/>
          <w:szCs w:val="24"/>
        </w:rPr>
        <w:t xml:space="preserve"> changes in land cover</w:t>
      </w:r>
      <w:r w:rsidR="00D21741" w:rsidRPr="00D76DC7">
        <w:rPr>
          <w:rFonts w:ascii="Times New Roman" w:eastAsia="Open Sans" w:hAnsi="Times New Roman" w:cs="Times New Roman"/>
          <w:color w:val="171717"/>
          <w:sz w:val="24"/>
          <w:szCs w:val="24"/>
        </w:rPr>
        <w:t xml:space="preserve"> composition </w:t>
      </w:r>
      <w:r w:rsidRPr="00D76DC7">
        <w:rPr>
          <w:rFonts w:ascii="Times New Roman" w:eastAsia="Open Sans" w:hAnsi="Times New Roman" w:cs="Times New Roman"/>
          <w:color w:val="171717"/>
          <w:sz w:val="24"/>
          <w:szCs w:val="24"/>
        </w:rPr>
        <w:t>are</w:t>
      </w:r>
      <w:r w:rsidR="00BD6647" w:rsidRPr="00D76DC7">
        <w:rPr>
          <w:rFonts w:ascii="Times New Roman" w:eastAsia="Open Sans" w:hAnsi="Times New Roman" w:cs="Times New Roman"/>
          <w:color w:val="171717"/>
          <w:sz w:val="24"/>
          <w:szCs w:val="24"/>
        </w:rPr>
        <w:t xml:space="preserve"> rarely </w:t>
      </w:r>
      <w:r w:rsidRPr="00D76DC7">
        <w:rPr>
          <w:rFonts w:ascii="Times New Roman" w:eastAsia="Open Sans" w:hAnsi="Times New Roman" w:cs="Times New Roman"/>
          <w:color w:val="171717"/>
          <w:sz w:val="24"/>
          <w:szCs w:val="24"/>
        </w:rPr>
        <w:t xml:space="preserve">instantaneous, but </w:t>
      </w:r>
      <w:r w:rsidR="00D21741" w:rsidRPr="00D76DC7">
        <w:rPr>
          <w:rFonts w:ascii="Times New Roman" w:eastAsia="Open Sans" w:hAnsi="Times New Roman" w:cs="Times New Roman"/>
          <w:color w:val="171717"/>
          <w:sz w:val="24"/>
          <w:szCs w:val="24"/>
        </w:rPr>
        <w:t xml:space="preserve">instead </w:t>
      </w:r>
      <w:r w:rsidRPr="00D76DC7">
        <w:rPr>
          <w:rFonts w:ascii="Times New Roman" w:eastAsia="Open Sans" w:hAnsi="Times New Roman" w:cs="Times New Roman"/>
          <w:color w:val="171717"/>
          <w:sz w:val="24"/>
          <w:szCs w:val="24"/>
        </w:rPr>
        <w:t xml:space="preserve">subject to lags </w:t>
      </w:r>
      <w:r w:rsidR="00D21741" w:rsidRPr="00D76DC7">
        <w:rPr>
          <w:rFonts w:ascii="Times New Roman" w:eastAsia="Open Sans" w:hAnsi="Times New Roman" w:cs="Times New Roman"/>
          <w:color w:val="171717"/>
          <w:sz w:val="24"/>
          <w:szCs w:val="24"/>
        </w:rPr>
        <w:t>leading to</w:t>
      </w:r>
      <w:r w:rsidRPr="00D76DC7">
        <w:rPr>
          <w:rFonts w:ascii="Times New Roman" w:eastAsia="Open Sans" w:hAnsi="Times New Roman" w:cs="Times New Roman"/>
          <w:color w:val="171717"/>
          <w:sz w:val="24"/>
          <w:szCs w:val="24"/>
        </w:rPr>
        <w:t xml:space="preserve"> gradual species extinctions and colonisations</w:t>
      </w:r>
      <w:bookmarkStart w:id="25" w:name="ZOTERO_BREF_IiNYxD7suYpX"/>
      <w:r w:rsidR="00D21741" w:rsidRPr="00D76DC7">
        <w:rPr>
          <w:rFonts w:ascii="Times New Roman" w:eastAsia="Open Sans" w:hAnsi="Times New Roman" w:cs="Times New Roman"/>
          <w:color w:val="171717"/>
          <w:sz w:val="24"/>
          <w:szCs w:val="24"/>
        </w:rPr>
        <w:t xml:space="preserve"> </w:t>
      </w:r>
      <w:r w:rsidR="006A277B" w:rsidRPr="00D76DC7">
        <w:rPr>
          <w:rFonts w:ascii="Times New Roman" w:eastAsia="Open Sans" w:hAnsi="Times New Roman" w:cs="Times New Roman"/>
          <w:color w:val="171717"/>
          <w:sz w:val="24"/>
          <w:szCs w:val="24"/>
        </w:rPr>
        <w:t>at the landscape scale</w:t>
      </w:r>
      <w:r w:rsidRPr="00D76DC7">
        <w:rPr>
          <w:rFonts w:ascii="Times New Roman" w:eastAsia="Open Sans" w:hAnsi="Times New Roman" w:cs="Times New Roman"/>
          <w:color w:val="171717"/>
          <w:sz w:val="24"/>
          <w:szCs w:val="24"/>
          <w:vertAlign w:val="superscript"/>
        </w:rPr>
        <w:t>7,11</w:t>
      </w:r>
      <w:bookmarkEnd w:id="25"/>
      <w:r w:rsidRPr="00D76DC7">
        <w:rPr>
          <w:rFonts w:ascii="Times New Roman" w:eastAsia="Open Sans" w:hAnsi="Times New Roman" w:cs="Times New Roman"/>
          <w:color w:val="171717"/>
          <w:sz w:val="24"/>
          <w:szCs w:val="24"/>
        </w:rPr>
        <w:t>.</w:t>
      </w:r>
      <w:r>
        <w:rPr>
          <w:rFonts w:ascii="Times New Roman" w:eastAsia="Open Sans" w:hAnsi="Times New Roman" w:cs="Times New Roman"/>
          <w:color w:val="171717"/>
          <w:sz w:val="24"/>
          <w:szCs w:val="24"/>
        </w:rPr>
        <w:t xml:space="preserve"> Thus, current observations of biodiversity could be significantly higher than a recently modified landscape is </w:t>
      </w:r>
      <w:r w:rsidR="00333BD2">
        <w:rPr>
          <w:rFonts w:ascii="Times New Roman" w:eastAsia="Open Sans" w:hAnsi="Times New Roman" w:cs="Times New Roman"/>
          <w:color w:val="171717"/>
          <w:sz w:val="24"/>
          <w:szCs w:val="24"/>
        </w:rPr>
        <w:t xml:space="preserve">actually </w:t>
      </w:r>
      <w:r>
        <w:rPr>
          <w:rFonts w:ascii="Times New Roman" w:eastAsia="Open Sans" w:hAnsi="Times New Roman" w:cs="Times New Roman"/>
          <w:color w:val="171717"/>
          <w:sz w:val="24"/>
          <w:szCs w:val="24"/>
        </w:rPr>
        <w:t>able to support, generating so-called extinction debts. The opposite scenario</w:t>
      </w:r>
      <w:r w:rsidR="00CC54BF">
        <w:rPr>
          <w:rFonts w:ascii="Times New Roman" w:eastAsia="Open Sans" w:hAnsi="Times New Roman" w:cs="Times New Roman"/>
          <w:color w:val="171717"/>
          <w:sz w:val="24"/>
          <w:szCs w:val="24"/>
        </w:rPr>
        <w:t>,</w:t>
      </w:r>
      <w:r>
        <w:rPr>
          <w:rFonts w:ascii="Times New Roman" w:eastAsia="Open Sans" w:hAnsi="Times New Roman" w:cs="Times New Roman"/>
          <w:color w:val="171717"/>
          <w:sz w:val="24"/>
          <w:szCs w:val="24"/>
        </w:rPr>
        <w:t xml:space="preserve"> recent modifications that will, in time, be favourable to biodiversity</w:t>
      </w:r>
      <w:r w:rsidR="00CC54BF">
        <w:rPr>
          <w:rFonts w:ascii="Times New Roman" w:eastAsia="Open Sans" w:hAnsi="Times New Roman" w:cs="Times New Roman"/>
          <w:color w:val="171717"/>
          <w:sz w:val="24"/>
          <w:szCs w:val="24"/>
        </w:rPr>
        <w:t>,</w:t>
      </w:r>
      <w:r w:rsidR="002F58C8">
        <w:rPr>
          <w:rFonts w:ascii="Times New Roman" w:eastAsia="Open Sans" w:hAnsi="Times New Roman" w:cs="Times New Roman"/>
          <w:color w:val="171717"/>
          <w:sz w:val="24"/>
          <w:szCs w:val="24"/>
        </w:rPr>
        <w:t xml:space="preserve"> </w:t>
      </w:r>
      <w:r w:rsidR="00CC54BF">
        <w:rPr>
          <w:rFonts w:ascii="Times New Roman" w:eastAsia="Open Sans" w:hAnsi="Times New Roman" w:cs="Times New Roman"/>
          <w:color w:val="171717"/>
          <w:sz w:val="24"/>
          <w:szCs w:val="24"/>
        </w:rPr>
        <w:t xml:space="preserve">will instead </w:t>
      </w:r>
      <w:r>
        <w:rPr>
          <w:rFonts w:ascii="Times New Roman" w:eastAsia="Open Sans" w:hAnsi="Times New Roman" w:cs="Times New Roman"/>
          <w:color w:val="171717"/>
          <w:sz w:val="24"/>
          <w:szCs w:val="24"/>
        </w:rPr>
        <w:t>lead to colonisation credits.</w:t>
      </w:r>
    </w:p>
    <w:p w14:paraId="08EBA918" w14:textId="444052DE" w:rsidR="00AC3C1A" w:rsidRDefault="00C067C2" w:rsidP="00F57047">
      <w:pPr>
        <w:spacing w:after="0" w:line="480" w:lineRule="auto"/>
        <w:jc w:val="both"/>
      </w:pPr>
      <w:r>
        <w:rPr>
          <w:rFonts w:ascii="Times New Roman" w:eastAsia="Open Sans" w:hAnsi="Times New Roman" w:cs="Times New Roman"/>
          <w:color w:val="171717"/>
          <w:sz w:val="24"/>
          <w:szCs w:val="24"/>
        </w:rPr>
        <w:tab/>
        <w:t xml:space="preserve">Extinction debts and colonisation credits </w:t>
      </w:r>
      <w:r w:rsidR="00E15CEB">
        <w:rPr>
          <w:rFonts w:ascii="Times New Roman" w:eastAsia="Open Sans" w:hAnsi="Times New Roman" w:cs="Times New Roman"/>
          <w:color w:val="171717"/>
          <w:sz w:val="24"/>
          <w:szCs w:val="24"/>
        </w:rPr>
        <w:t xml:space="preserve">form the focus of </w:t>
      </w:r>
      <w:r>
        <w:rPr>
          <w:rFonts w:ascii="Times New Roman" w:eastAsia="Open Sans" w:hAnsi="Times New Roman" w:cs="Times New Roman"/>
          <w:color w:val="171717"/>
          <w:sz w:val="24"/>
          <w:szCs w:val="24"/>
        </w:rPr>
        <w:t>a growing area of research in community ecology</w:t>
      </w:r>
      <w:bookmarkStart w:id="26" w:name="ZOTERO_BREF_B8ZPp2ijcq9j"/>
      <w:r>
        <w:rPr>
          <w:rFonts w:ascii="Times New Roman" w:eastAsia="Open Sans" w:hAnsi="Times New Roman" w:cs="Times New Roman"/>
          <w:color w:val="171717"/>
          <w:sz w:val="24"/>
          <w:szCs w:val="24"/>
          <w:vertAlign w:val="superscript"/>
        </w:rPr>
        <w:t>7,11</w:t>
      </w:r>
      <w:bookmarkEnd w:id="26"/>
      <w:r>
        <w:rPr>
          <w:rFonts w:ascii="Times New Roman" w:eastAsia="Open Sans" w:hAnsi="Times New Roman" w:cs="Times New Roman"/>
          <w:color w:val="171717"/>
          <w:sz w:val="24"/>
          <w:szCs w:val="24"/>
        </w:rPr>
        <w:t>, but have rarely been explicitly incorporated into predictive models of biodiversity over large spatial scales</w:t>
      </w:r>
      <w:bookmarkStart w:id="27" w:name="ZOTERO_BREF_tvmnzG99fueL"/>
      <w:r>
        <w:rPr>
          <w:rFonts w:ascii="Times New Roman" w:eastAsia="Open Sans" w:hAnsi="Times New Roman" w:cs="Times New Roman"/>
          <w:color w:val="171717"/>
          <w:sz w:val="24"/>
          <w:szCs w:val="24"/>
          <w:vertAlign w:val="superscript"/>
        </w:rPr>
        <w:t>4,5,12</w:t>
      </w:r>
      <w:bookmarkEnd w:id="27"/>
      <w:r>
        <w:rPr>
          <w:rFonts w:ascii="Times New Roman" w:eastAsia="Open Sans" w:hAnsi="Times New Roman" w:cs="Times New Roman"/>
          <w:color w:val="171717"/>
          <w:sz w:val="24"/>
          <w:szCs w:val="24"/>
        </w:rPr>
        <w:t xml:space="preserve">. </w:t>
      </w:r>
      <w:r w:rsidR="00E65759">
        <w:rPr>
          <w:rFonts w:ascii="Times New Roman" w:hAnsi="Times New Roman" w:cs="Times New Roman"/>
          <w:color w:val="171717"/>
          <w:sz w:val="24"/>
          <w:szCs w:val="24"/>
        </w:rPr>
        <w:t>This hinders our ability to correctly quantify future biodiversity loss and increases the risk of policy strategies being out-of-date before they are even introduced</w:t>
      </w:r>
      <w:bookmarkStart w:id="28" w:name="ZOTERO_BREF_1PQjqzkhLrLD"/>
      <w:r w:rsidR="00E65759">
        <w:rPr>
          <w:rFonts w:ascii="Times New Roman" w:hAnsi="Times New Roman" w:cs="Times New Roman"/>
          <w:color w:val="171717"/>
          <w:sz w:val="24"/>
          <w:szCs w:val="24"/>
          <w:vertAlign w:val="superscript"/>
        </w:rPr>
        <w:t>8</w:t>
      </w:r>
      <w:bookmarkEnd w:id="28"/>
      <w:r w:rsidR="00E65759">
        <w:rPr>
          <w:rFonts w:ascii="Times New Roman" w:hAnsi="Times New Roman" w:cs="Times New Roman"/>
          <w:color w:val="171717"/>
          <w:sz w:val="24"/>
          <w:szCs w:val="24"/>
        </w:rPr>
        <w:t xml:space="preserve">. </w:t>
      </w:r>
      <w:r>
        <w:rPr>
          <w:rFonts w:ascii="Times New Roman" w:eastAsia="Open Sans" w:hAnsi="Times New Roman" w:cs="Times New Roman"/>
          <w:color w:val="171717"/>
          <w:sz w:val="24"/>
          <w:szCs w:val="24"/>
        </w:rPr>
        <w:t xml:space="preserve">Moreover, </w:t>
      </w:r>
      <w:r>
        <w:rPr>
          <w:rFonts w:ascii="Times New Roman" w:hAnsi="Times New Roman" w:cs="Times New Roman"/>
          <w:color w:val="171717"/>
          <w:sz w:val="24"/>
          <w:szCs w:val="24"/>
        </w:rPr>
        <w:t xml:space="preserve">the type and directionality of habitat change may result in different </w:t>
      </w:r>
      <w:r w:rsidR="00363745">
        <w:rPr>
          <w:rFonts w:ascii="Times New Roman" w:hAnsi="Times New Roman" w:cs="Times New Roman"/>
          <w:color w:val="171717"/>
          <w:sz w:val="24"/>
          <w:szCs w:val="24"/>
        </w:rPr>
        <w:t>magnitudes</w:t>
      </w:r>
      <w:r w:rsidR="00610CEB">
        <w:rPr>
          <w:rFonts w:ascii="Times New Roman" w:hAnsi="Times New Roman" w:cs="Times New Roman"/>
          <w:color w:val="171717"/>
          <w:sz w:val="24"/>
          <w:szCs w:val="24"/>
        </w:rPr>
        <w:t xml:space="preserve"> of </w:t>
      </w:r>
      <w:r w:rsidR="000120BC">
        <w:rPr>
          <w:rFonts w:ascii="Times New Roman" w:hAnsi="Times New Roman" w:cs="Times New Roman"/>
          <w:color w:val="171717"/>
          <w:sz w:val="24"/>
          <w:szCs w:val="24"/>
        </w:rPr>
        <w:t>legacy effects</w:t>
      </w:r>
      <w:r w:rsidR="00BE3C67">
        <w:rPr>
          <w:rFonts w:ascii="Times New Roman" w:hAnsi="Times New Roman" w:cs="Times New Roman"/>
          <w:color w:val="171717"/>
          <w:sz w:val="24"/>
          <w:szCs w:val="24"/>
        </w:rPr>
        <w:t xml:space="preserve"> and lagged responses</w:t>
      </w:r>
      <w:r>
        <w:rPr>
          <w:rFonts w:ascii="Times New Roman" w:hAnsi="Times New Roman" w:cs="Times New Roman"/>
          <w:color w:val="171717"/>
          <w:sz w:val="24"/>
          <w:szCs w:val="24"/>
        </w:rPr>
        <w:t xml:space="preserve">, leading to spatial variation in debts and credits. However, so far, most studies have focused on the loss of either forests or grasslands, largely ignoring </w:t>
      </w:r>
      <w:r w:rsidR="006A11ED">
        <w:rPr>
          <w:rFonts w:ascii="Times New Roman" w:hAnsi="Times New Roman" w:cs="Times New Roman"/>
          <w:color w:val="171717"/>
          <w:sz w:val="24"/>
          <w:szCs w:val="24"/>
        </w:rPr>
        <w:t xml:space="preserve">gains and </w:t>
      </w:r>
      <w:r>
        <w:rPr>
          <w:rFonts w:ascii="Times New Roman" w:hAnsi="Times New Roman" w:cs="Times New Roman"/>
          <w:color w:val="171717"/>
          <w:sz w:val="24"/>
          <w:szCs w:val="24"/>
        </w:rPr>
        <w:t>other habitat</w:t>
      </w:r>
      <w:r w:rsidR="006A11ED">
        <w:rPr>
          <w:rFonts w:ascii="Times New Roman" w:hAnsi="Times New Roman" w:cs="Times New Roman"/>
          <w:color w:val="171717"/>
          <w:sz w:val="24"/>
          <w:szCs w:val="24"/>
        </w:rPr>
        <w:t xml:space="preserve"> types</w:t>
      </w:r>
      <w:bookmarkStart w:id="29" w:name="ZOTERO_BREF_xyIaak3t0u5g"/>
      <w:r>
        <w:rPr>
          <w:rFonts w:ascii="Times New Roman" w:hAnsi="Times New Roman" w:cs="Times New Roman"/>
          <w:color w:val="171717"/>
          <w:sz w:val="24"/>
          <w:szCs w:val="24"/>
          <w:vertAlign w:val="superscript"/>
        </w:rPr>
        <w:t>3,4,12,13</w:t>
      </w:r>
      <w:bookmarkEnd w:id="29"/>
      <w:r>
        <w:rPr>
          <w:rFonts w:ascii="Times New Roman" w:hAnsi="Times New Roman" w:cs="Times New Roman"/>
          <w:color w:val="171717"/>
          <w:sz w:val="24"/>
          <w:szCs w:val="24"/>
        </w:rPr>
        <w:t xml:space="preserve">. To </w:t>
      </w:r>
      <w:r w:rsidR="00397C39">
        <w:rPr>
          <w:rFonts w:ascii="Times New Roman" w:hAnsi="Times New Roman" w:cs="Times New Roman"/>
          <w:color w:val="171717"/>
          <w:sz w:val="24"/>
          <w:szCs w:val="24"/>
        </w:rPr>
        <w:t xml:space="preserve">generate </w:t>
      </w:r>
      <w:r>
        <w:rPr>
          <w:rFonts w:ascii="Times New Roman" w:hAnsi="Times New Roman" w:cs="Times New Roman"/>
          <w:color w:val="171717"/>
          <w:sz w:val="24"/>
          <w:szCs w:val="24"/>
        </w:rPr>
        <w:t xml:space="preserve">predictions of biodiversity that can reliably inform environmental policies, </w:t>
      </w:r>
      <w:r w:rsidR="000120BC">
        <w:rPr>
          <w:rFonts w:ascii="Times New Roman" w:hAnsi="Times New Roman" w:cs="Times New Roman"/>
          <w:color w:val="171717"/>
          <w:sz w:val="24"/>
          <w:szCs w:val="24"/>
        </w:rPr>
        <w:t xml:space="preserve">the contribution of </w:t>
      </w:r>
      <w:r w:rsidR="00921192">
        <w:rPr>
          <w:rFonts w:ascii="Times New Roman" w:hAnsi="Times New Roman" w:cs="Times New Roman"/>
          <w:color w:val="171717"/>
          <w:sz w:val="24"/>
          <w:szCs w:val="24"/>
        </w:rPr>
        <w:t xml:space="preserve">different types of </w:t>
      </w:r>
      <w:r w:rsidR="000120BC">
        <w:rPr>
          <w:rFonts w:ascii="Times New Roman" w:hAnsi="Times New Roman" w:cs="Times New Roman"/>
          <w:color w:val="171717"/>
          <w:sz w:val="24"/>
          <w:szCs w:val="24"/>
        </w:rPr>
        <w:t>past landscapes</w:t>
      </w:r>
      <w:r w:rsidR="00CC54BF">
        <w:rPr>
          <w:rFonts w:ascii="Times New Roman" w:hAnsi="Times New Roman" w:cs="Times New Roman"/>
          <w:color w:val="171717"/>
          <w:sz w:val="24"/>
          <w:szCs w:val="24"/>
        </w:rPr>
        <w:t xml:space="preserve"> and subsequent </w:t>
      </w:r>
      <w:r w:rsidR="00397C39">
        <w:rPr>
          <w:rFonts w:ascii="Times New Roman" w:hAnsi="Times New Roman" w:cs="Times New Roman"/>
          <w:color w:val="171717"/>
          <w:sz w:val="24"/>
          <w:szCs w:val="24"/>
        </w:rPr>
        <w:t>legacy effect</w:t>
      </w:r>
      <w:r w:rsidR="00CC54BF">
        <w:rPr>
          <w:rFonts w:ascii="Times New Roman" w:hAnsi="Times New Roman" w:cs="Times New Roman"/>
          <w:color w:val="171717"/>
          <w:sz w:val="24"/>
          <w:szCs w:val="24"/>
        </w:rPr>
        <w:t xml:space="preserve">s </w:t>
      </w:r>
      <w:r w:rsidR="000120BC">
        <w:rPr>
          <w:rFonts w:ascii="Times New Roman" w:hAnsi="Times New Roman" w:cs="Times New Roman"/>
          <w:color w:val="171717"/>
          <w:sz w:val="24"/>
          <w:szCs w:val="24"/>
        </w:rPr>
        <w:t xml:space="preserve">on the composition of current communities </w:t>
      </w:r>
      <w:r>
        <w:rPr>
          <w:rFonts w:ascii="Times New Roman" w:hAnsi="Times New Roman" w:cs="Times New Roman"/>
          <w:color w:val="171717"/>
          <w:sz w:val="24"/>
          <w:szCs w:val="24"/>
        </w:rPr>
        <w:lastRenderedPageBreak/>
        <w:t>need to be quantified and incorporated into large-scale spatio-temporal models. Here, we developed the first such model using bird diversity data collected from 2880 bird communities</w:t>
      </w:r>
      <w:r>
        <w:rPr>
          <w:rFonts w:ascii="Times New Roman" w:hAnsi="Times New Roman" w:cs="Times New Roman"/>
          <w:color w:val="171717"/>
        </w:rPr>
        <w:t xml:space="preserve"> </w:t>
      </w:r>
      <w:r>
        <w:rPr>
          <w:rStyle w:val="CommentReference"/>
          <w:rFonts w:ascii="Times New Roman" w:hAnsi="Times New Roman" w:cs="Times New Roman"/>
          <w:color w:val="171717"/>
          <w:sz w:val="24"/>
          <w:szCs w:val="24"/>
        </w:rPr>
        <w:t>over</w:t>
      </w:r>
      <w:r>
        <w:rPr>
          <w:rFonts w:ascii="Times New Roman" w:hAnsi="Times New Roman" w:cs="Times New Roman"/>
          <w:color w:val="171717"/>
          <w:sz w:val="40"/>
          <w:szCs w:val="40"/>
        </w:rPr>
        <w:t xml:space="preserve"> </w:t>
      </w:r>
      <w:r>
        <w:rPr>
          <w:rFonts w:ascii="Times New Roman" w:hAnsi="Times New Roman" w:cs="Times New Roman"/>
          <w:color w:val="171717"/>
          <w:sz w:val="24"/>
          <w:szCs w:val="24"/>
        </w:rPr>
        <w:t xml:space="preserve">a 15-year period in the contiguous USA and validated our predictions </w:t>
      </w:r>
      <w:r w:rsidR="006641A8">
        <w:rPr>
          <w:rFonts w:ascii="Times New Roman" w:hAnsi="Times New Roman" w:cs="Times New Roman"/>
          <w:color w:val="171717"/>
          <w:sz w:val="24"/>
          <w:szCs w:val="24"/>
        </w:rPr>
        <w:t xml:space="preserve">using </w:t>
      </w:r>
      <w:r>
        <w:rPr>
          <w:rFonts w:ascii="Times New Roman" w:hAnsi="Times New Roman" w:cs="Times New Roman"/>
          <w:color w:val="171717"/>
          <w:sz w:val="24"/>
          <w:szCs w:val="24"/>
        </w:rPr>
        <w:t>independent data from a more recent survey.</w:t>
      </w:r>
    </w:p>
    <w:p w14:paraId="53C2A68E" w14:textId="77777777" w:rsidR="00AC3C1A" w:rsidRDefault="00AC3C1A" w:rsidP="00F57047">
      <w:pPr>
        <w:spacing w:after="0" w:line="480" w:lineRule="auto"/>
        <w:jc w:val="both"/>
        <w:rPr>
          <w:rFonts w:ascii="Times New Roman" w:hAnsi="Times New Roman" w:cs="Times New Roman"/>
          <w:color w:val="171717"/>
          <w:sz w:val="24"/>
          <w:szCs w:val="24"/>
        </w:rPr>
      </w:pPr>
    </w:p>
    <w:p w14:paraId="6D7C6F33" w14:textId="77777777" w:rsidR="00AC3C1A" w:rsidRDefault="00C067C2" w:rsidP="00F57047">
      <w:pPr>
        <w:spacing w:after="0" w:line="480" w:lineRule="auto"/>
        <w:jc w:val="both"/>
        <w:rPr>
          <w:rFonts w:asciiTheme="majorBidi" w:hAnsiTheme="majorBidi" w:cstheme="majorBidi"/>
          <w:b/>
          <w:bCs/>
          <w:color w:val="171717"/>
          <w:sz w:val="28"/>
          <w:szCs w:val="28"/>
        </w:rPr>
      </w:pPr>
      <w:r>
        <w:rPr>
          <w:rFonts w:asciiTheme="majorBidi" w:hAnsiTheme="majorBidi" w:cstheme="majorBidi"/>
          <w:b/>
          <w:bCs/>
          <w:color w:val="171717"/>
          <w:sz w:val="28"/>
          <w:szCs w:val="28"/>
        </w:rPr>
        <w:t>Results</w:t>
      </w:r>
    </w:p>
    <w:p w14:paraId="59C2DAA8" w14:textId="328BDA93" w:rsidR="00AC3C1A" w:rsidRDefault="00C067C2">
      <w:pPr>
        <w:spacing w:after="0" w:line="480" w:lineRule="auto"/>
        <w:jc w:val="both"/>
        <w:rPr>
          <w:rFonts w:asciiTheme="majorBidi" w:hAnsiTheme="majorBidi" w:cstheme="majorBidi"/>
          <w:b/>
          <w:bCs/>
          <w:i/>
          <w:iCs/>
          <w:sz w:val="24"/>
          <w:szCs w:val="24"/>
        </w:rPr>
      </w:pPr>
      <w:r>
        <w:rPr>
          <w:rFonts w:asciiTheme="majorBidi" w:hAnsiTheme="majorBidi" w:cstheme="majorBidi"/>
          <w:b/>
          <w:bCs/>
          <w:i/>
          <w:iCs/>
          <w:sz w:val="24"/>
          <w:szCs w:val="24"/>
        </w:rPr>
        <w:t>Modelling extinction debts and colonisation credits</w:t>
      </w:r>
    </w:p>
    <w:p w14:paraId="4A999D65" w14:textId="4718AFDE" w:rsidR="00A276AB" w:rsidRDefault="00C067C2" w:rsidP="00F57047">
      <w:pPr>
        <w:spacing w:after="0" w:line="480" w:lineRule="auto"/>
        <w:jc w:val="both"/>
        <w:rPr>
          <w:rFonts w:ascii="Times New Roman" w:hAnsi="Times New Roman" w:cs="Times New Roman"/>
          <w:color w:val="171717"/>
          <w:sz w:val="24"/>
          <w:szCs w:val="24"/>
        </w:rPr>
      </w:pPr>
      <w:r>
        <w:rPr>
          <w:rFonts w:asciiTheme="majorBidi" w:hAnsiTheme="majorBidi" w:cstheme="majorBidi"/>
          <w:color w:val="171717"/>
          <w:sz w:val="24"/>
          <w:szCs w:val="24"/>
        </w:rPr>
        <w:tab/>
      </w:r>
      <w:r w:rsidRPr="0086454D">
        <w:rPr>
          <w:rFonts w:ascii="Times New Roman" w:hAnsi="Times New Roman" w:cs="Times New Roman"/>
          <w:color w:val="171717"/>
          <w:sz w:val="24"/>
          <w:szCs w:val="24"/>
        </w:rPr>
        <w:t xml:space="preserve">We calculated the </w:t>
      </w:r>
      <w:r w:rsidR="00CC54BF">
        <w:rPr>
          <w:rFonts w:ascii="Times New Roman" w:hAnsi="Times New Roman" w:cs="Times New Roman"/>
          <w:color w:val="171717"/>
          <w:sz w:val="24"/>
          <w:szCs w:val="24"/>
        </w:rPr>
        <w:t>species diversity of</w:t>
      </w:r>
      <w:r w:rsidRPr="0086454D">
        <w:rPr>
          <w:rFonts w:ascii="Times New Roman" w:hAnsi="Times New Roman" w:cs="Times New Roman"/>
          <w:color w:val="171717"/>
          <w:sz w:val="24"/>
          <w:szCs w:val="24"/>
        </w:rPr>
        <w:t xml:space="preserve"> 2880</w:t>
      </w:r>
      <w:r>
        <w:rPr>
          <w:rFonts w:ascii="Times New Roman" w:hAnsi="Times New Roman" w:cs="Times New Roman"/>
          <w:color w:val="171717"/>
          <w:sz w:val="24"/>
          <w:szCs w:val="24"/>
        </w:rPr>
        <w:t xml:space="preserve"> communities surveyed as part of the North American Breeding Bird Survey (BBS, Fig. S1, S2), which comprises information on the abundance of more than 500 bird species across the contiguous USA</w:t>
      </w:r>
      <w:bookmarkStart w:id="30" w:name="ZOTERO_BREF_D4xHaAftrWCh"/>
      <w:r>
        <w:rPr>
          <w:rFonts w:ascii="Times New Roman" w:hAnsi="Times New Roman" w:cs="Times New Roman"/>
          <w:color w:val="171717"/>
          <w:sz w:val="24"/>
          <w:szCs w:val="24"/>
          <w:vertAlign w:val="superscript"/>
        </w:rPr>
        <w:t>14</w:t>
      </w:r>
      <w:bookmarkEnd w:id="30"/>
      <w:r>
        <w:rPr>
          <w:rFonts w:ascii="Times New Roman" w:hAnsi="Times New Roman" w:cs="Times New Roman"/>
          <w:color w:val="171717"/>
          <w:sz w:val="24"/>
          <w:szCs w:val="24"/>
        </w:rPr>
        <w:t xml:space="preserve">. </w:t>
      </w:r>
      <w:bookmarkStart w:id="31" w:name="_Hlk85102633"/>
      <w:r w:rsidR="00950599" w:rsidRPr="00D76DC7">
        <w:rPr>
          <w:rFonts w:ascii="Times New Roman" w:hAnsi="Times New Roman" w:cs="Times New Roman"/>
          <w:color w:val="171717"/>
          <w:sz w:val="24"/>
          <w:szCs w:val="24"/>
        </w:rPr>
        <w:t xml:space="preserve">We </w:t>
      </w:r>
      <w:r w:rsidR="003D520F">
        <w:rPr>
          <w:rFonts w:ascii="Times New Roman" w:hAnsi="Times New Roman" w:cs="Times New Roman"/>
          <w:color w:val="171717"/>
          <w:sz w:val="24"/>
          <w:szCs w:val="24"/>
        </w:rPr>
        <w:t>defined</w:t>
      </w:r>
      <w:r w:rsidR="00950599" w:rsidRPr="00D76DC7">
        <w:rPr>
          <w:rFonts w:ascii="Times New Roman" w:hAnsi="Times New Roman" w:cs="Times New Roman"/>
          <w:color w:val="171717"/>
          <w:sz w:val="24"/>
          <w:szCs w:val="24"/>
        </w:rPr>
        <w:t xml:space="preserve"> a community as the assemblage of birds associated with the landscape surrounding each survey unit</w:t>
      </w:r>
      <w:r w:rsidR="00896B07">
        <w:rPr>
          <w:rFonts w:ascii="Times New Roman" w:hAnsi="Times New Roman" w:cs="Times New Roman"/>
          <w:color w:val="171717"/>
          <w:sz w:val="24"/>
          <w:szCs w:val="24"/>
        </w:rPr>
        <w:t xml:space="preserve"> (i.e. not </w:t>
      </w:r>
      <w:r w:rsidR="00950599" w:rsidRPr="00D76DC7">
        <w:rPr>
          <w:rFonts w:ascii="Times New Roman" w:hAnsi="Times New Roman" w:cs="Times New Roman"/>
          <w:color w:val="171717"/>
          <w:sz w:val="24"/>
          <w:szCs w:val="24"/>
        </w:rPr>
        <w:t>a prespecified habitat type</w:t>
      </w:r>
      <w:bookmarkEnd w:id="31"/>
      <w:r w:rsidR="00896B07">
        <w:rPr>
          <w:rFonts w:ascii="Times New Roman" w:hAnsi="Times New Roman" w:cs="Times New Roman"/>
          <w:color w:val="171717"/>
          <w:sz w:val="24"/>
          <w:szCs w:val="24"/>
        </w:rPr>
        <w:t>)</w:t>
      </w:r>
      <w:r w:rsidR="00950599" w:rsidRPr="00D76DC7">
        <w:rPr>
          <w:rFonts w:ascii="Times New Roman" w:hAnsi="Times New Roman" w:cs="Times New Roman"/>
          <w:color w:val="171717"/>
          <w:sz w:val="24"/>
          <w:szCs w:val="24"/>
        </w:rPr>
        <w:t>.</w:t>
      </w:r>
      <w:r w:rsidR="00950599">
        <w:rPr>
          <w:rFonts w:ascii="Times New Roman" w:hAnsi="Times New Roman" w:cs="Times New Roman"/>
          <w:color w:val="171717"/>
          <w:sz w:val="24"/>
          <w:szCs w:val="24"/>
        </w:rPr>
        <w:t xml:space="preserve"> </w:t>
      </w:r>
      <w:r>
        <w:rPr>
          <w:rFonts w:ascii="Times New Roman" w:hAnsi="Times New Roman" w:cs="Times New Roman"/>
          <w:color w:val="171717"/>
          <w:sz w:val="24"/>
          <w:szCs w:val="24"/>
        </w:rPr>
        <w:t>Birds are an ideal taxon for analyses of spatial and temporal biodiversity changes because they have long been monitored over broad spatial scales and they are highly sensitive to anthropogenic disturbance</w:t>
      </w:r>
      <w:bookmarkStart w:id="32" w:name="ZOTERO_BREF_rK9dLXbnN6yj"/>
      <w:r>
        <w:rPr>
          <w:rFonts w:ascii="Times New Roman" w:hAnsi="Times New Roman" w:cs="Times New Roman"/>
          <w:color w:val="171717"/>
          <w:sz w:val="24"/>
          <w:szCs w:val="24"/>
          <w:vertAlign w:val="superscript"/>
        </w:rPr>
        <w:t>15</w:t>
      </w:r>
      <w:bookmarkEnd w:id="32"/>
      <w:r>
        <w:rPr>
          <w:rFonts w:ascii="Times New Roman" w:hAnsi="Times New Roman" w:cs="Times New Roman"/>
          <w:color w:val="171717"/>
          <w:sz w:val="24"/>
          <w:szCs w:val="24"/>
        </w:rPr>
        <w:t xml:space="preserve">. We </w:t>
      </w:r>
      <w:r w:rsidR="0070770E">
        <w:rPr>
          <w:rFonts w:ascii="Times New Roman" w:hAnsi="Times New Roman" w:cs="Times New Roman"/>
          <w:color w:val="171717"/>
          <w:sz w:val="24"/>
          <w:szCs w:val="24"/>
        </w:rPr>
        <w:t>chose</w:t>
      </w:r>
      <w:r>
        <w:rPr>
          <w:rFonts w:ascii="Times New Roman" w:hAnsi="Times New Roman" w:cs="Times New Roman"/>
          <w:color w:val="171717"/>
          <w:sz w:val="24"/>
          <w:szCs w:val="24"/>
        </w:rPr>
        <w:t xml:space="preserve"> the effective number of species </w:t>
      </w:r>
      <w:r w:rsidR="007B7E19">
        <w:rPr>
          <w:rFonts w:ascii="Times New Roman" w:hAnsi="Times New Roman" w:cs="Times New Roman"/>
          <w:color w:val="171717"/>
          <w:sz w:val="24"/>
          <w:szCs w:val="24"/>
        </w:rPr>
        <w:t xml:space="preserve">rather than species richness </w:t>
      </w:r>
      <w:r>
        <w:rPr>
          <w:rFonts w:ascii="Times New Roman" w:hAnsi="Times New Roman" w:cs="Times New Roman"/>
          <w:color w:val="171717"/>
          <w:sz w:val="24"/>
          <w:szCs w:val="24"/>
        </w:rPr>
        <w:t>as</w:t>
      </w:r>
      <w:r w:rsidR="00E94801">
        <w:rPr>
          <w:rFonts w:ascii="Times New Roman" w:hAnsi="Times New Roman" w:cs="Times New Roman"/>
          <w:color w:val="171717"/>
          <w:sz w:val="24"/>
          <w:szCs w:val="24"/>
        </w:rPr>
        <w:t xml:space="preserve"> a</w:t>
      </w:r>
      <w:r w:rsidR="00AF1DCF">
        <w:rPr>
          <w:rFonts w:ascii="Times New Roman" w:hAnsi="Times New Roman" w:cs="Times New Roman"/>
          <w:color w:val="171717"/>
          <w:sz w:val="24"/>
          <w:szCs w:val="24"/>
        </w:rPr>
        <w:t xml:space="preserve"> diversity </w:t>
      </w:r>
      <w:r>
        <w:rPr>
          <w:rFonts w:ascii="Times New Roman" w:hAnsi="Times New Roman" w:cs="Times New Roman"/>
          <w:color w:val="171717"/>
          <w:sz w:val="24"/>
          <w:szCs w:val="24"/>
        </w:rPr>
        <w:t xml:space="preserve">metric because </w:t>
      </w:r>
      <w:r w:rsidR="007B7E19">
        <w:rPr>
          <w:rFonts w:ascii="Times New Roman" w:hAnsi="Times New Roman" w:cs="Times New Roman"/>
          <w:color w:val="171717"/>
          <w:sz w:val="24"/>
          <w:szCs w:val="24"/>
        </w:rPr>
        <w:t>it</w:t>
      </w:r>
      <w:r>
        <w:rPr>
          <w:rFonts w:ascii="Times New Roman" w:hAnsi="Times New Roman" w:cs="Times New Roman"/>
          <w:color w:val="171717"/>
          <w:sz w:val="24"/>
          <w:szCs w:val="24"/>
        </w:rPr>
        <w:t xml:space="preserve"> provides a more </w:t>
      </w:r>
      <w:r>
        <w:rPr>
          <w:rFonts w:ascii="Times New Roman" w:hAnsi="Times New Roman" w:cs="Times New Roman"/>
          <w:sz w:val="24"/>
          <w:szCs w:val="24"/>
        </w:rPr>
        <w:t xml:space="preserve">robust measure that is less sensitive to species rarity and detectability </w:t>
      </w:r>
      <w:r w:rsidR="007B7E19">
        <w:rPr>
          <w:rFonts w:ascii="Times New Roman" w:hAnsi="Times New Roman" w:cs="Times New Roman"/>
          <w:sz w:val="24"/>
          <w:szCs w:val="24"/>
        </w:rPr>
        <w:t>than</w:t>
      </w:r>
      <w:r>
        <w:rPr>
          <w:rFonts w:ascii="Times New Roman" w:hAnsi="Times New Roman" w:cs="Times New Roman"/>
          <w:sz w:val="24"/>
          <w:szCs w:val="24"/>
        </w:rPr>
        <w:t xml:space="preserve"> species richness</w:t>
      </w:r>
      <w:bookmarkStart w:id="33" w:name="ZOTERO_BREF_3sEcbtGGLZPu"/>
      <w:r>
        <w:rPr>
          <w:rFonts w:ascii="Times New Roman" w:hAnsi="Times New Roman" w:cs="Times New Roman"/>
          <w:color w:val="171717"/>
          <w:sz w:val="24"/>
          <w:szCs w:val="24"/>
          <w:vertAlign w:val="superscript"/>
        </w:rPr>
        <w:t>16,17</w:t>
      </w:r>
      <w:bookmarkEnd w:id="33"/>
      <w:r>
        <w:rPr>
          <w:rFonts w:ascii="Times New Roman" w:hAnsi="Times New Roman" w:cs="Times New Roman"/>
          <w:color w:val="171717"/>
          <w:sz w:val="24"/>
          <w:szCs w:val="24"/>
        </w:rPr>
        <w:t>. We also sourced high spatial resolution (30m</w:t>
      </w:r>
      <w:r>
        <w:rPr>
          <w:rFonts w:ascii="Times New Roman" w:hAnsi="Times New Roman" w:cs="Times New Roman"/>
          <w:color w:val="171717"/>
          <w:sz w:val="24"/>
          <w:szCs w:val="24"/>
          <w:vertAlign w:val="superscript"/>
        </w:rPr>
        <w:t>2</w:t>
      </w:r>
      <w:r>
        <w:rPr>
          <w:rFonts w:ascii="Times New Roman" w:hAnsi="Times New Roman" w:cs="Times New Roman"/>
          <w:color w:val="171717"/>
          <w:sz w:val="24"/>
          <w:szCs w:val="24"/>
        </w:rPr>
        <w:t>) land cover data from the National Land Cover Database (NLCD)</w:t>
      </w:r>
      <w:bookmarkStart w:id="34" w:name="ZOTERO_BREF_RL11PbkOPfrU"/>
      <w:r>
        <w:rPr>
          <w:rFonts w:ascii="Times New Roman" w:hAnsi="Times New Roman" w:cs="Times New Roman"/>
          <w:color w:val="171717"/>
          <w:sz w:val="24"/>
          <w:szCs w:val="24"/>
          <w:vertAlign w:val="superscript"/>
        </w:rPr>
        <w:t>18</w:t>
      </w:r>
      <w:r>
        <w:fldChar w:fldCharType="begin"/>
      </w:r>
      <w:r>
        <w:rPr>
          <w:rFonts w:ascii="Times New Roman" w:hAnsi="Times New Roman" w:cs="Times New Roman"/>
          <w:color w:val="171717"/>
          <w:sz w:val="24"/>
          <w:szCs w:val="24"/>
        </w:rPr>
        <w:instrText>ADDIN CSL_CITATION {"citationItems":[{"id":"ITEM-1","itemData":{"DOI":"10.1016/j.isprsjprs.2018.09.006","ISSN":"09242716","abstract":"The U.S. Geological Survey (USGS), in partnership with several federal agencies, has developed and released four National Land Cover Database (NLCD) products over the past two decades: NLCD 1992, 2001, 2006, and 2011. These products provide spatially explicit and reliable information on the Nation's land cover and land cover change. To continue the legacy of NLCD and further establish a long-term monitoring capability for the Nation's land resources, the USGS has designed a new generation of NLCD products named NLCD 2016. The NLCD 2016 design aims to provide innovative, consistent, and robust methodologies for production of a multi-temporal land cover and land cover change database from 2001 to 2016 at 2–3-year intervals. Comprehensive research was conducted and resulted in developed strategies for NLCD 2016: a streamlined process for assembling and preprocessing Landsat imagery and geospatial ancillary datasets; a multi-source integrated training data development and decision-tree based land cover classifications; a temporally, spectrally, and spatially integrated land cover change analysis strategy; a hierarchical theme-based post-classification and integration protocol for generating land cover and change products; a continuous fields biophysical parameters modeling method; and an automated scripted operational system for the NLCD 2016 production. The performance of the developed strategies and methods were tested in twenty World Reference System-2 path/row throughout the conterminous U.S. An overall agreement ranging from 71% to 97% between land cover classification and reference data was achieved for all tested area and all years. Results from this study confirm the robustness of this comprehensive and highly automated procedure for NLCD 2016 operational mapping.","author":[{"dropping-particle":"","family":"Yang","given":"Limin","non-dropping-particle":"","parse-names":false,"suffix":""},{"dropping-particle":"","family":"Jin","given":"Suming","non-dropping-particle":"","parse-names":false,"suffix":""},{"dropping-particle":"","family":"Danielson","given":"Patrick","non-dropping-particle":"","parse-names":false,"suffix":""},{"dropping-particle":"","family":"Homer","given":"Collin","non-dropping-particle":"","parse-names":false,"suffix":""},{"dropping-particle":"","family":"Gass","given":"Leila","non-dropping-particle":"","parse-names":false,"suffix":""},{"dropping-particle":"","family":"Bender","given":"Stacie M.","non-dropping-particle":"","parse-names":false,"suffix":""},{"dropping-particle":"","family":"Case","given":"Adam","non-dropping-particle":"","parse-names":false,"suffix":""},{"dropping-particle":"","family":"Costello","given":"Catherine","non-dropping-particle":"","parse-names":false,"suffix":""},{"dropping-particle":"","family":"Dewitz","given":"Jon","non-dropping-particle":"","parse-names":false,"suffix":""},{"dropping-particle":"","family":"Fry","given":"Joyce","non-dropping-particle":"","parse-names":false,"suffix":""},{"dropping-particle":"","family":"Funk","given":"Michelle","non-dropping-particle":"","parse-names":false,"suffix":""},{"dropping-particle":"","family":"Granneman","given":"Brian","non-dropping-particle":"","parse-names":false,"suffix":""},{"dropping-particle":"","family":"Liknes","given":"Greg C.","non-dropping-particle":"","parse-names":false,"suffix":""},{"dropping-particle":"","family":"Rigge","given":"Matthew","non-dropping-particle":"","parse-names":false,"suffix":""},{"dropping-particle":"","family":"Xian","given":"George","non-dropping-particle":"","parse-names":false,"suffix":""}],"container-title":"ISPRS Journal of Photogrammetry and Remote Sensing","id":"ITEM-1","issue":"May","issued":{"date-parts":[["2018"]]},"page":"108-123","publisher":"Elsevier","title":"A new generation of the United States National Land Cover Database: Requirements, research priorities, design, and implementation strategies","type":"article-journal","volume":"146"},"uris":["http://www.mendeley.com/documents/?uuid=f52049f9-3880-47b0-b294-acb777b292b4"]}],"mendeley":{"formattedCitation":"&lt;sup&gt;17&lt;/sup&gt;","plainTextFormattedCitation":"17","previouslyFormattedCitation":"&lt;sup&gt;17&lt;/sup&gt;"},"properties":{"noteIndex":0},"schema":"https://github.com/citation-style-language/schema/raw/master/csl-citation.json"}</w:instrText>
      </w:r>
      <w:bookmarkEnd w:id="34"/>
      <w:r w:rsidR="006C0916">
        <w:rPr>
          <w:rFonts w:ascii="Times New Roman" w:hAnsi="Times New Roman" w:cs="Times New Roman"/>
          <w:color w:val="171717"/>
          <w:sz w:val="24"/>
          <w:szCs w:val="24"/>
        </w:rPr>
        <w:fldChar w:fldCharType="separate"/>
      </w:r>
      <w:r>
        <w:rPr>
          <w:rFonts w:ascii="Times New Roman" w:hAnsi="Times New Roman" w:cs="Times New Roman"/>
          <w:color w:val="171717"/>
          <w:sz w:val="24"/>
          <w:szCs w:val="24"/>
        </w:rPr>
        <w:fldChar w:fldCharType="end"/>
      </w:r>
      <w:r>
        <w:rPr>
          <w:rFonts w:ascii="Times New Roman" w:hAnsi="Times New Roman" w:cs="Times New Roman"/>
          <w:color w:val="171717"/>
          <w:sz w:val="24"/>
          <w:szCs w:val="24"/>
        </w:rPr>
        <w:t>, as well as temperature data (mean across May and July) from the PRISM climate dataset</w:t>
      </w:r>
      <w:r>
        <w:fldChar w:fldCharType="begin"/>
      </w:r>
      <w:r>
        <w:rPr>
          <w:rFonts w:ascii="Times New Roman" w:hAnsi="Times New Roman" w:cs="Times New Roman"/>
          <w:color w:val="171717"/>
          <w:sz w:val="24"/>
          <w:szCs w:val="24"/>
        </w:rPr>
        <w:instrText>ADDIN CSL_CITATION {"citationItems":[{"id":"ITEM-1","itemData":{"URL":"tp://prism.oregonstate.edu","accessed":{"date-parts":[["2012","9","20"]]},"author":[{"dropping-particle":"","family":"PRISM Climate Group","given":"","non-dropping-particle":"","parse-names":false,"suffix":""}],"container-title":"Oregon State University","id":"ITEM-1","issued":{"date-parts":[["2019"]]},"title":"PRISM Climate Data","type":"webpage"},"uris":["http://www.mendeley.com/documents/?uuid=c81ed58d-0116-45cc-86e8-98483e22bdce"]}],"mendeley":{"formattedCitation":"&lt;sup&gt;18&lt;/sup&gt;","plainTextFormattedCitation":"18","previouslyFormattedCitation":"&lt;sup&gt;18&lt;/sup&gt;"},"properties":{"noteIndex":0},"schema":"https://github.com/citation-style-language/schema/raw/master/csl-citation.json"}</w:instrText>
      </w:r>
      <w:r>
        <w:rPr>
          <w:rFonts w:ascii="Times New Roman" w:hAnsi="Times New Roman" w:cs="Times New Roman"/>
          <w:color w:val="171717"/>
          <w:sz w:val="24"/>
          <w:szCs w:val="24"/>
        </w:rPr>
        <w:fldChar w:fldCharType="separate"/>
      </w:r>
      <w:bookmarkStart w:id="35" w:name="ZOTERO_BREF_cjRc7DsyQZgs"/>
      <w:r>
        <w:rPr>
          <w:rFonts w:ascii="Times New Roman" w:hAnsi="Times New Roman" w:cs="Times New Roman"/>
          <w:color w:val="171717"/>
          <w:sz w:val="24"/>
          <w:szCs w:val="24"/>
          <w:vertAlign w:val="superscript"/>
        </w:rPr>
        <w:t>19</w:t>
      </w:r>
      <w:bookmarkEnd w:id="35"/>
      <w:r>
        <w:rPr>
          <w:rFonts w:ascii="Times New Roman" w:hAnsi="Times New Roman" w:cs="Times New Roman"/>
          <w:color w:val="171717"/>
          <w:sz w:val="24"/>
          <w:szCs w:val="24"/>
        </w:rPr>
        <w:fldChar w:fldCharType="end"/>
      </w:r>
      <w:r>
        <w:rPr>
          <w:rFonts w:ascii="Times New Roman" w:hAnsi="Times New Roman" w:cs="Times New Roman"/>
          <w:color w:val="171717"/>
          <w:sz w:val="24"/>
          <w:szCs w:val="24"/>
        </w:rPr>
        <w:t xml:space="preserve"> (Fig. S3, Table S1). Using these datasets, we developed and fitted</w:t>
      </w:r>
      <w:r w:rsidR="0086454D">
        <w:rPr>
          <w:rFonts w:ascii="Times New Roman" w:hAnsi="Times New Roman" w:cs="Times New Roman"/>
          <w:color w:val="171717"/>
          <w:sz w:val="24"/>
          <w:szCs w:val="24"/>
        </w:rPr>
        <w:t xml:space="preserve"> a Bayesian </w:t>
      </w:r>
      <w:r>
        <w:rPr>
          <w:rFonts w:ascii="Times New Roman" w:hAnsi="Times New Roman" w:cs="Times New Roman"/>
          <w:color w:val="171717"/>
          <w:sz w:val="24"/>
          <w:szCs w:val="24"/>
        </w:rPr>
        <w:t>generali</w:t>
      </w:r>
      <w:r w:rsidR="007B7E19">
        <w:rPr>
          <w:rFonts w:ascii="Times New Roman" w:hAnsi="Times New Roman" w:cs="Times New Roman"/>
          <w:color w:val="171717"/>
          <w:sz w:val="24"/>
          <w:szCs w:val="24"/>
        </w:rPr>
        <w:t>s</w:t>
      </w:r>
      <w:r>
        <w:rPr>
          <w:rFonts w:ascii="Times New Roman" w:hAnsi="Times New Roman" w:cs="Times New Roman"/>
          <w:color w:val="171717"/>
          <w:sz w:val="24"/>
          <w:szCs w:val="24"/>
        </w:rPr>
        <w:t>ed mixed effects model (GLMM) describing the effective number of species in 2016 as a function of the weighted contribution of</w:t>
      </w:r>
      <w:r w:rsidR="007B7E19">
        <w:rPr>
          <w:rFonts w:ascii="Times New Roman" w:hAnsi="Times New Roman" w:cs="Times New Roman"/>
          <w:color w:val="171717"/>
          <w:sz w:val="24"/>
          <w:szCs w:val="24"/>
        </w:rPr>
        <w:t xml:space="preserve"> the</w:t>
      </w:r>
      <w:r>
        <w:rPr>
          <w:rFonts w:ascii="Times New Roman" w:hAnsi="Times New Roman" w:cs="Times New Roman"/>
          <w:color w:val="171717"/>
          <w:sz w:val="24"/>
          <w:szCs w:val="24"/>
        </w:rPr>
        <w:t xml:space="preserve"> landscape composition in 2016 </w:t>
      </w:r>
      <w:r w:rsidR="007B7E19">
        <w:rPr>
          <w:rFonts w:ascii="Times New Roman" w:hAnsi="Times New Roman" w:cs="Times New Roman"/>
          <w:color w:val="171717"/>
          <w:sz w:val="24"/>
          <w:szCs w:val="24"/>
        </w:rPr>
        <w:t xml:space="preserve">and </w:t>
      </w:r>
      <w:r>
        <w:rPr>
          <w:rFonts w:ascii="Times New Roman" w:hAnsi="Times New Roman" w:cs="Times New Roman"/>
          <w:color w:val="171717"/>
          <w:sz w:val="24"/>
          <w:szCs w:val="24"/>
        </w:rPr>
        <w:t xml:space="preserve">the past </w:t>
      </w:r>
      <w:r w:rsidR="0086454D">
        <w:rPr>
          <w:rFonts w:ascii="Times New Roman" w:hAnsi="Times New Roman" w:cs="Times New Roman"/>
          <w:color w:val="171717"/>
          <w:sz w:val="24"/>
          <w:szCs w:val="24"/>
        </w:rPr>
        <w:t xml:space="preserve">landscape composition </w:t>
      </w:r>
      <w:r w:rsidR="007B7E19">
        <w:rPr>
          <w:rFonts w:ascii="Times New Roman" w:hAnsi="Times New Roman" w:cs="Times New Roman"/>
          <w:color w:val="171717"/>
          <w:sz w:val="24"/>
          <w:szCs w:val="24"/>
        </w:rPr>
        <w:t xml:space="preserve">in </w:t>
      </w:r>
      <w:r>
        <w:rPr>
          <w:rFonts w:ascii="Times New Roman" w:hAnsi="Times New Roman" w:cs="Times New Roman"/>
          <w:color w:val="171717"/>
          <w:sz w:val="24"/>
          <w:szCs w:val="24"/>
        </w:rPr>
        <w:t>2001</w:t>
      </w:r>
      <w:r w:rsidR="0086454D">
        <w:rPr>
          <w:rFonts w:ascii="Times New Roman" w:hAnsi="Times New Roman" w:cs="Times New Roman"/>
          <w:color w:val="171717"/>
          <w:sz w:val="24"/>
          <w:szCs w:val="24"/>
        </w:rPr>
        <w:t xml:space="preserve"> (hereafter: </w:t>
      </w:r>
      <w:r w:rsidR="00117A8F">
        <w:rPr>
          <w:rFonts w:ascii="Times New Roman" w:hAnsi="Times New Roman" w:cs="Times New Roman"/>
          <w:color w:val="171717"/>
          <w:sz w:val="24"/>
          <w:szCs w:val="24"/>
        </w:rPr>
        <w:t xml:space="preserve">legacy </w:t>
      </w:r>
      <w:r w:rsidR="0086454D">
        <w:rPr>
          <w:rFonts w:ascii="Times New Roman" w:hAnsi="Times New Roman" w:cs="Times New Roman"/>
          <w:color w:val="171717"/>
          <w:sz w:val="24"/>
          <w:szCs w:val="24"/>
        </w:rPr>
        <w:t>model</w:t>
      </w:r>
      <w:r w:rsidR="00A05095">
        <w:rPr>
          <w:rFonts w:ascii="Times New Roman" w:hAnsi="Times New Roman" w:cs="Times New Roman"/>
          <w:color w:val="171717"/>
          <w:sz w:val="24"/>
          <w:szCs w:val="24"/>
        </w:rPr>
        <w:t xml:space="preserve">, </w:t>
      </w:r>
      <w:r w:rsidR="00F74AFA">
        <w:rPr>
          <w:rFonts w:ascii="Times New Roman" w:hAnsi="Times New Roman" w:cs="Times New Roman"/>
          <w:color w:val="171717"/>
          <w:sz w:val="24"/>
          <w:szCs w:val="24"/>
        </w:rPr>
        <w:t xml:space="preserve">as </w:t>
      </w:r>
      <w:r w:rsidR="00A05095">
        <w:rPr>
          <w:rFonts w:ascii="Times New Roman" w:hAnsi="Times New Roman" w:cs="Times New Roman"/>
          <w:color w:val="171717"/>
          <w:sz w:val="24"/>
          <w:szCs w:val="24"/>
        </w:rPr>
        <w:t xml:space="preserve">it incorporates information about </w:t>
      </w:r>
      <w:r w:rsidR="00F74AFA">
        <w:rPr>
          <w:rFonts w:ascii="Times New Roman" w:hAnsi="Times New Roman" w:cs="Times New Roman"/>
          <w:color w:val="171717"/>
          <w:sz w:val="24"/>
          <w:szCs w:val="24"/>
        </w:rPr>
        <w:t xml:space="preserve">both present and </w:t>
      </w:r>
      <w:r w:rsidR="00A05095">
        <w:rPr>
          <w:rFonts w:ascii="Times New Roman" w:hAnsi="Times New Roman" w:cs="Times New Roman"/>
          <w:color w:val="171717"/>
          <w:sz w:val="24"/>
          <w:szCs w:val="24"/>
        </w:rPr>
        <w:t>past landscape composition</w:t>
      </w:r>
      <w:r w:rsidR="00F74AFA">
        <w:rPr>
          <w:rFonts w:ascii="Times New Roman" w:hAnsi="Times New Roman" w:cs="Times New Roman"/>
          <w:color w:val="171717"/>
          <w:sz w:val="24"/>
          <w:szCs w:val="24"/>
        </w:rPr>
        <w:t>s</w:t>
      </w:r>
      <w:r w:rsidR="0086454D">
        <w:rPr>
          <w:rFonts w:ascii="Times New Roman" w:hAnsi="Times New Roman" w:cs="Times New Roman"/>
          <w:color w:val="171717"/>
          <w:sz w:val="24"/>
          <w:szCs w:val="24"/>
        </w:rPr>
        <w:t>)</w:t>
      </w:r>
      <w:r>
        <w:rPr>
          <w:rFonts w:ascii="Times New Roman" w:hAnsi="Times New Roman" w:cs="Times New Roman"/>
          <w:color w:val="171717"/>
          <w:sz w:val="24"/>
          <w:szCs w:val="24"/>
        </w:rPr>
        <w:t xml:space="preserve">. </w:t>
      </w:r>
      <w:r w:rsidR="006352F4">
        <w:rPr>
          <w:rFonts w:ascii="Times New Roman" w:hAnsi="Times New Roman" w:cs="Times New Roman"/>
          <w:color w:val="171717"/>
          <w:sz w:val="24"/>
          <w:szCs w:val="24"/>
        </w:rPr>
        <w:t xml:space="preserve">We then </w:t>
      </w:r>
      <w:r w:rsidR="007B7E19">
        <w:rPr>
          <w:rFonts w:ascii="Times New Roman" w:hAnsi="Times New Roman" w:cs="Times New Roman"/>
          <w:color w:val="171717"/>
          <w:sz w:val="24"/>
          <w:szCs w:val="24"/>
        </w:rPr>
        <w:t xml:space="preserve">fitted </w:t>
      </w:r>
      <w:r w:rsidR="006352F4">
        <w:rPr>
          <w:rFonts w:ascii="Times New Roman" w:hAnsi="Times New Roman" w:cs="Times New Roman"/>
          <w:color w:val="171717"/>
          <w:sz w:val="24"/>
          <w:szCs w:val="24"/>
        </w:rPr>
        <w:t>a similar model only considering the land</w:t>
      </w:r>
      <w:r w:rsidR="00A05095">
        <w:rPr>
          <w:rFonts w:ascii="Times New Roman" w:hAnsi="Times New Roman" w:cs="Times New Roman"/>
          <w:color w:val="171717"/>
          <w:sz w:val="24"/>
          <w:szCs w:val="24"/>
        </w:rPr>
        <w:t>scape composition</w:t>
      </w:r>
      <w:r w:rsidR="006352F4">
        <w:rPr>
          <w:rFonts w:ascii="Times New Roman" w:hAnsi="Times New Roman" w:cs="Times New Roman"/>
          <w:color w:val="171717"/>
          <w:sz w:val="24"/>
          <w:szCs w:val="24"/>
        </w:rPr>
        <w:t xml:space="preserve"> of 2016 (hereafter: equilibrium model</w:t>
      </w:r>
      <w:r w:rsidR="00A05095">
        <w:rPr>
          <w:rFonts w:ascii="Times New Roman" w:hAnsi="Times New Roman" w:cs="Times New Roman"/>
          <w:color w:val="171717"/>
          <w:sz w:val="24"/>
          <w:szCs w:val="24"/>
        </w:rPr>
        <w:t xml:space="preserve">, </w:t>
      </w:r>
      <w:r w:rsidR="00CC54BF">
        <w:rPr>
          <w:rFonts w:ascii="Times New Roman" w:hAnsi="Times New Roman" w:cs="Times New Roman"/>
          <w:color w:val="171717"/>
          <w:sz w:val="24"/>
          <w:szCs w:val="24"/>
        </w:rPr>
        <w:t xml:space="preserve">as </w:t>
      </w:r>
      <w:r w:rsidR="00A05095">
        <w:rPr>
          <w:rFonts w:ascii="Times New Roman" w:hAnsi="Times New Roman" w:cs="Times New Roman"/>
          <w:color w:val="171717"/>
          <w:sz w:val="24"/>
          <w:szCs w:val="24"/>
        </w:rPr>
        <w:t xml:space="preserve">it models the biodiversity we would expect in </w:t>
      </w:r>
      <w:r w:rsidR="00CC54BF">
        <w:rPr>
          <w:rFonts w:ascii="Times New Roman" w:hAnsi="Times New Roman" w:cs="Times New Roman"/>
          <w:color w:val="171717"/>
          <w:sz w:val="24"/>
          <w:szCs w:val="24"/>
        </w:rPr>
        <w:t xml:space="preserve">an </w:t>
      </w:r>
      <w:r w:rsidR="00A05095">
        <w:rPr>
          <w:rFonts w:ascii="Times New Roman" w:hAnsi="Times New Roman" w:cs="Times New Roman"/>
          <w:color w:val="171717"/>
          <w:sz w:val="24"/>
          <w:szCs w:val="24"/>
        </w:rPr>
        <w:t>equilibrium</w:t>
      </w:r>
      <w:r w:rsidR="00CC54BF">
        <w:rPr>
          <w:rFonts w:ascii="Times New Roman" w:hAnsi="Times New Roman" w:cs="Times New Roman"/>
          <w:color w:val="171717"/>
          <w:sz w:val="24"/>
          <w:szCs w:val="24"/>
        </w:rPr>
        <w:t xml:space="preserve"> state of a static landscape</w:t>
      </w:r>
      <w:r w:rsidR="00E0248F">
        <w:rPr>
          <w:rFonts w:ascii="Times New Roman" w:hAnsi="Times New Roman" w:cs="Times New Roman"/>
          <w:color w:val="171717"/>
          <w:sz w:val="24"/>
          <w:szCs w:val="24"/>
        </w:rPr>
        <w:t xml:space="preserve"> with no legacies</w:t>
      </w:r>
      <w:r w:rsidR="006352F4">
        <w:rPr>
          <w:rFonts w:ascii="Times New Roman" w:hAnsi="Times New Roman" w:cs="Times New Roman"/>
          <w:color w:val="171717"/>
          <w:sz w:val="24"/>
          <w:szCs w:val="24"/>
        </w:rPr>
        <w:t xml:space="preserve">). </w:t>
      </w:r>
      <w:r>
        <w:rPr>
          <w:rFonts w:ascii="Times New Roman" w:hAnsi="Times New Roman" w:cs="Times New Roman"/>
          <w:color w:val="171717"/>
          <w:sz w:val="24"/>
          <w:szCs w:val="24"/>
        </w:rPr>
        <w:t xml:space="preserve">By subtracting </w:t>
      </w:r>
      <w:r>
        <w:rPr>
          <w:rFonts w:ascii="Times New Roman" w:hAnsi="Times New Roman" w:cs="Times New Roman"/>
          <w:color w:val="171717"/>
          <w:sz w:val="24"/>
          <w:szCs w:val="24"/>
        </w:rPr>
        <w:lastRenderedPageBreak/>
        <w:t xml:space="preserve">the effective number of species </w:t>
      </w:r>
      <w:r w:rsidR="00522ABC">
        <w:rPr>
          <w:rFonts w:ascii="Times New Roman" w:hAnsi="Times New Roman" w:cs="Times New Roman"/>
          <w:color w:val="171717"/>
          <w:sz w:val="24"/>
          <w:szCs w:val="24"/>
        </w:rPr>
        <w:t>predicted by the</w:t>
      </w:r>
      <w:r>
        <w:rPr>
          <w:rFonts w:ascii="Times New Roman" w:hAnsi="Times New Roman" w:cs="Times New Roman"/>
          <w:color w:val="171717"/>
          <w:sz w:val="24"/>
          <w:szCs w:val="24"/>
        </w:rPr>
        <w:t xml:space="preserve"> </w:t>
      </w:r>
      <w:r w:rsidR="00117A8F">
        <w:rPr>
          <w:rFonts w:ascii="Times New Roman" w:hAnsi="Times New Roman" w:cs="Times New Roman"/>
          <w:color w:val="171717"/>
          <w:sz w:val="24"/>
          <w:szCs w:val="24"/>
        </w:rPr>
        <w:t xml:space="preserve">legacy </w:t>
      </w:r>
      <w:r>
        <w:rPr>
          <w:rFonts w:ascii="Times New Roman" w:hAnsi="Times New Roman" w:cs="Times New Roman"/>
          <w:color w:val="171717"/>
          <w:sz w:val="24"/>
          <w:szCs w:val="24"/>
        </w:rPr>
        <w:t xml:space="preserve">model from that </w:t>
      </w:r>
      <w:r w:rsidR="00522ABC">
        <w:rPr>
          <w:rFonts w:ascii="Times New Roman" w:hAnsi="Times New Roman" w:cs="Times New Roman"/>
          <w:color w:val="171717"/>
          <w:sz w:val="24"/>
          <w:szCs w:val="24"/>
        </w:rPr>
        <w:t xml:space="preserve">predicted by </w:t>
      </w:r>
      <w:r>
        <w:rPr>
          <w:rFonts w:ascii="Times New Roman" w:hAnsi="Times New Roman" w:cs="Times New Roman"/>
          <w:color w:val="171717"/>
          <w:sz w:val="24"/>
          <w:szCs w:val="24"/>
        </w:rPr>
        <w:t xml:space="preserve">the equilibrium model, we </w:t>
      </w:r>
      <w:r w:rsidR="00522ABC">
        <w:rPr>
          <w:rFonts w:ascii="Times New Roman" w:hAnsi="Times New Roman" w:cs="Times New Roman"/>
          <w:color w:val="171717"/>
          <w:sz w:val="24"/>
          <w:szCs w:val="24"/>
        </w:rPr>
        <w:t xml:space="preserve">determined that </w:t>
      </w:r>
      <w:r w:rsidR="00CC54BF">
        <w:rPr>
          <w:rFonts w:ascii="Times New Roman" w:hAnsi="Times New Roman" w:cs="Times New Roman"/>
          <w:color w:val="171717"/>
          <w:sz w:val="24"/>
          <w:szCs w:val="24"/>
        </w:rPr>
        <w:t xml:space="preserve">colonisation credits were present </w:t>
      </w:r>
      <w:r>
        <w:rPr>
          <w:rFonts w:ascii="Times New Roman" w:hAnsi="Times New Roman" w:cs="Times New Roman"/>
          <w:color w:val="171717"/>
          <w:sz w:val="24"/>
          <w:szCs w:val="24"/>
        </w:rPr>
        <w:t>if the difference was positive</w:t>
      </w:r>
      <w:r w:rsidR="00522ABC">
        <w:rPr>
          <w:rFonts w:ascii="Times New Roman" w:hAnsi="Times New Roman" w:cs="Times New Roman"/>
          <w:color w:val="171717"/>
          <w:sz w:val="24"/>
          <w:szCs w:val="24"/>
        </w:rPr>
        <w:t>,</w:t>
      </w:r>
      <w:r>
        <w:rPr>
          <w:rFonts w:ascii="Times New Roman" w:hAnsi="Times New Roman" w:cs="Times New Roman"/>
          <w:color w:val="171717"/>
          <w:sz w:val="24"/>
          <w:szCs w:val="24"/>
        </w:rPr>
        <w:t xml:space="preserve"> </w:t>
      </w:r>
      <w:r w:rsidR="00CC54BF">
        <w:rPr>
          <w:rFonts w:ascii="Times New Roman" w:hAnsi="Times New Roman" w:cs="Times New Roman"/>
          <w:color w:val="171717"/>
          <w:sz w:val="24"/>
          <w:szCs w:val="24"/>
        </w:rPr>
        <w:t>and vice versa, extinction debts were present if</w:t>
      </w:r>
      <w:r w:rsidR="00522ABC">
        <w:rPr>
          <w:rFonts w:ascii="Times New Roman" w:hAnsi="Times New Roman" w:cs="Times New Roman"/>
          <w:color w:val="171717"/>
          <w:sz w:val="24"/>
          <w:szCs w:val="24"/>
        </w:rPr>
        <w:t xml:space="preserve"> the difference was</w:t>
      </w:r>
      <w:r>
        <w:rPr>
          <w:rFonts w:ascii="Times New Roman" w:hAnsi="Times New Roman" w:cs="Times New Roman"/>
          <w:color w:val="171717"/>
          <w:sz w:val="24"/>
          <w:szCs w:val="24"/>
        </w:rPr>
        <w:t xml:space="preserve"> negative</w:t>
      </w:r>
      <w:r w:rsidR="00F74AFA">
        <w:rPr>
          <w:rFonts w:ascii="Times New Roman" w:hAnsi="Times New Roman" w:cs="Times New Roman"/>
          <w:color w:val="171717"/>
          <w:sz w:val="24"/>
          <w:szCs w:val="24"/>
        </w:rPr>
        <w:t xml:space="preserve">. </w:t>
      </w:r>
      <w:r w:rsidR="00527864">
        <w:rPr>
          <w:rFonts w:ascii="Times New Roman" w:hAnsi="Times New Roman" w:cs="Times New Roman"/>
          <w:color w:val="171717"/>
          <w:sz w:val="24"/>
          <w:szCs w:val="24"/>
        </w:rPr>
        <w:t>A lower effective number of species in the equilibrium model highlighted an extinction debt whereas a lower number in the legacy model spotlighted a colonisation credit.</w:t>
      </w:r>
    </w:p>
    <w:p w14:paraId="234B44DC" w14:textId="7165F0DD" w:rsidR="00AC3C1A" w:rsidRDefault="00A276AB" w:rsidP="00F74AFA">
      <w:pPr>
        <w:spacing w:after="0" w:line="480" w:lineRule="auto"/>
        <w:ind w:firstLine="720"/>
        <w:jc w:val="both"/>
        <w:rPr>
          <w:rFonts w:ascii="Times New Roman" w:hAnsi="Times New Roman" w:cs="Times New Roman"/>
          <w:color w:val="171717"/>
          <w:sz w:val="24"/>
          <w:szCs w:val="24"/>
        </w:rPr>
      </w:pPr>
      <w:r>
        <w:rPr>
          <w:rFonts w:ascii="Times New Roman" w:hAnsi="Times New Roman" w:cs="Times New Roman"/>
          <w:color w:val="171717"/>
          <w:sz w:val="24"/>
          <w:szCs w:val="24"/>
        </w:rPr>
        <w:t xml:space="preserve">Our fitted legacy model was able to accurately predict the observed effective number of species in 2016 (Pearson correlation test, </w:t>
      </w:r>
      <w:r w:rsidR="00125913">
        <w:rPr>
          <w:rFonts w:ascii="Times New Roman" w:hAnsi="Times New Roman" w:cs="Times New Roman"/>
          <w:color w:val="171717"/>
          <w:sz w:val="24"/>
          <w:szCs w:val="24"/>
        </w:rPr>
        <w:t>r</w:t>
      </w:r>
      <w:r>
        <w:rPr>
          <w:rFonts w:ascii="Times New Roman" w:hAnsi="Times New Roman" w:cs="Times New Roman"/>
          <w:color w:val="171717"/>
          <w:sz w:val="24"/>
          <w:szCs w:val="24"/>
        </w:rPr>
        <w:t xml:space="preserve"> = 0.65, df = 4798, p &lt; 0.01, Fig. S5). We further validated the model with more recent bird data from 2019</w:t>
      </w:r>
      <w:r>
        <w:rPr>
          <w:rFonts w:ascii="Times New Roman" w:hAnsi="Times New Roman" w:cs="Times New Roman"/>
          <w:color w:val="171717"/>
          <w:sz w:val="24"/>
          <w:szCs w:val="24"/>
          <w:vertAlign w:val="superscript"/>
        </w:rPr>
        <w:t>14</w:t>
      </w:r>
      <w:r>
        <w:rPr>
          <w:rFonts w:ascii="Times New Roman" w:hAnsi="Times New Roman" w:cs="Times New Roman"/>
          <w:color w:val="171717"/>
          <w:sz w:val="24"/>
          <w:szCs w:val="24"/>
        </w:rPr>
        <w:t>, to confirm that the predicted debts and credits matched recently observed changes in effective number of species from 2016 to 2019. Without using any land cover change information from the same period, and despite the relatively short time interval (we expect most of these debts and credits will require more than three years before they become fully realised), changes in the effective number of species since 2016 have overall been in the direction predicted by our model (Pearson correlation test, R = 0.28, df=4233, p &lt;0.001, Fig. S6).</w:t>
      </w:r>
    </w:p>
    <w:p w14:paraId="6ED64D49" w14:textId="77777777" w:rsidR="00E0248F" w:rsidRDefault="00E0248F" w:rsidP="00F74AFA">
      <w:pPr>
        <w:spacing w:after="0" w:line="480" w:lineRule="auto"/>
        <w:ind w:firstLine="720"/>
        <w:jc w:val="both"/>
        <w:rPr>
          <w:rFonts w:ascii="Times New Roman" w:hAnsi="Times New Roman" w:cs="Times New Roman"/>
          <w:color w:val="171717"/>
          <w:sz w:val="24"/>
          <w:szCs w:val="24"/>
        </w:rPr>
      </w:pPr>
    </w:p>
    <w:p w14:paraId="2CDA4E30" w14:textId="3782D0D3" w:rsidR="00ED17C5" w:rsidRDefault="00C067C2" w:rsidP="00ED17C5">
      <w:pPr>
        <w:spacing w:after="0" w:line="480" w:lineRule="auto"/>
        <w:jc w:val="both"/>
      </w:pPr>
      <w:r>
        <w:rPr>
          <w:rFonts w:ascii="Times New Roman" w:hAnsi="Times New Roman" w:cs="Times New Roman"/>
          <w:color w:val="171717"/>
          <w:sz w:val="24"/>
          <w:szCs w:val="24"/>
        </w:rPr>
        <w:tab/>
        <w:t xml:space="preserve">Our analysis revealed the previously unknown extent of debts and credits across large areas of the contiguous USA (Fig. 1). Overall, </w:t>
      </w:r>
      <w:r w:rsidR="007103F0">
        <w:rPr>
          <w:rFonts w:ascii="Times New Roman" w:hAnsi="Times New Roman" w:cs="Times New Roman"/>
          <w:color w:val="171717"/>
          <w:sz w:val="24"/>
          <w:szCs w:val="24"/>
        </w:rPr>
        <w:t>52</w:t>
      </w:r>
      <w:r>
        <w:rPr>
          <w:rFonts w:ascii="Times New Roman" w:hAnsi="Times New Roman" w:cs="Times New Roman"/>
          <w:color w:val="171717"/>
          <w:sz w:val="24"/>
          <w:szCs w:val="24"/>
        </w:rPr>
        <w:t>% of this area is expected to lose species</w:t>
      </w:r>
      <w:r w:rsidR="00A276AB">
        <w:rPr>
          <w:rFonts w:ascii="Times New Roman" w:hAnsi="Times New Roman" w:cs="Times New Roman"/>
          <w:color w:val="171717"/>
          <w:sz w:val="24"/>
          <w:szCs w:val="24"/>
        </w:rPr>
        <w:t xml:space="preserve"> (extinction debts)</w:t>
      </w:r>
      <w:r w:rsidR="00A673FD">
        <w:rPr>
          <w:rFonts w:ascii="Times New Roman" w:hAnsi="Times New Roman" w:cs="Times New Roman"/>
          <w:color w:val="171717"/>
          <w:sz w:val="24"/>
          <w:szCs w:val="24"/>
        </w:rPr>
        <w:t xml:space="preserve"> and</w:t>
      </w:r>
      <w:r>
        <w:rPr>
          <w:rFonts w:ascii="Times New Roman" w:hAnsi="Times New Roman" w:cs="Times New Roman"/>
          <w:color w:val="171717"/>
          <w:sz w:val="24"/>
          <w:szCs w:val="24"/>
        </w:rPr>
        <w:t xml:space="preserve"> 4</w:t>
      </w:r>
      <w:r w:rsidR="007103F0">
        <w:rPr>
          <w:rFonts w:ascii="Times New Roman" w:hAnsi="Times New Roman" w:cs="Times New Roman"/>
          <w:color w:val="171717"/>
          <w:sz w:val="24"/>
          <w:szCs w:val="24"/>
        </w:rPr>
        <w:t>8</w:t>
      </w:r>
      <w:r>
        <w:rPr>
          <w:rFonts w:ascii="Times New Roman" w:hAnsi="Times New Roman" w:cs="Times New Roman"/>
          <w:color w:val="171717"/>
          <w:sz w:val="24"/>
          <w:szCs w:val="24"/>
        </w:rPr>
        <w:t xml:space="preserve">% to gain </w:t>
      </w:r>
      <w:r w:rsidR="0086454D">
        <w:rPr>
          <w:rFonts w:ascii="Times New Roman" w:hAnsi="Times New Roman" w:cs="Times New Roman"/>
          <w:color w:val="171717"/>
          <w:sz w:val="24"/>
          <w:szCs w:val="24"/>
        </w:rPr>
        <w:t>species</w:t>
      </w:r>
      <w:r w:rsidR="00A276AB">
        <w:rPr>
          <w:rFonts w:ascii="Times New Roman" w:hAnsi="Times New Roman" w:cs="Times New Roman"/>
          <w:color w:val="171717"/>
          <w:sz w:val="24"/>
          <w:szCs w:val="24"/>
        </w:rPr>
        <w:t xml:space="preserve"> (colonisation credits)</w:t>
      </w:r>
      <w:r w:rsidR="007103F0">
        <w:rPr>
          <w:rFonts w:ascii="Times New Roman" w:hAnsi="Times New Roman" w:cs="Times New Roman"/>
          <w:color w:val="171717"/>
          <w:sz w:val="24"/>
          <w:szCs w:val="24"/>
        </w:rPr>
        <w:t xml:space="preserve"> </w:t>
      </w:r>
      <w:r>
        <w:rPr>
          <w:rFonts w:ascii="Times New Roman" w:hAnsi="Times New Roman" w:cs="Times New Roman"/>
          <w:color w:val="171717"/>
          <w:sz w:val="24"/>
          <w:szCs w:val="24"/>
        </w:rPr>
        <w:t xml:space="preserve">(Fig. 1). Strikingly, </w:t>
      </w:r>
      <w:r w:rsidR="00A276AB">
        <w:rPr>
          <w:rFonts w:ascii="Times New Roman" w:hAnsi="Times New Roman" w:cs="Times New Roman"/>
          <w:color w:val="171717"/>
          <w:sz w:val="24"/>
          <w:szCs w:val="24"/>
        </w:rPr>
        <w:t xml:space="preserve">many </w:t>
      </w:r>
      <w:r>
        <w:rPr>
          <w:rFonts w:ascii="Times New Roman" w:hAnsi="Times New Roman" w:cs="Times New Roman"/>
          <w:color w:val="171717"/>
          <w:sz w:val="24"/>
          <w:szCs w:val="24"/>
        </w:rPr>
        <w:t>of the predicted debts are locali</w:t>
      </w:r>
      <w:r w:rsidR="00A276AB">
        <w:rPr>
          <w:rFonts w:ascii="Times New Roman" w:hAnsi="Times New Roman" w:cs="Times New Roman"/>
          <w:color w:val="171717"/>
          <w:sz w:val="24"/>
          <w:szCs w:val="24"/>
        </w:rPr>
        <w:t>s</w:t>
      </w:r>
      <w:r>
        <w:rPr>
          <w:rFonts w:ascii="Times New Roman" w:hAnsi="Times New Roman" w:cs="Times New Roman"/>
          <w:color w:val="171717"/>
          <w:sz w:val="24"/>
          <w:szCs w:val="24"/>
        </w:rPr>
        <w:t>ed around metropolitan areas</w:t>
      </w:r>
      <w:r w:rsidR="00A276AB">
        <w:rPr>
          <w:rFonts w:ascii="Times New Roman" w:hAnsi="Times New Roman" w:cs="Times New Roman"/>
          <w:color w:val="171717"/>
          <w:sz w:val="24"/>
          <w:szCs w:val="24"/>
        </w:rPr>
        <w:t xml:space="preserve"> (e.g., </w:t>
      </w:r>
      <w:r>
        <w:rPr>
          <w:rFonts w:ascii="Times New Roman" w:hAnsi="Times New Roman" w:cs="Times New Roman"/>
          <w:color w:val="171717"/>
          <w:sz w:val="24"/>
          <w:szCs w:val="24"/>
        </w:rPr>
        <w:t>Atlanta, Orlando, Chicago, Indianapolis, St. Louis and Houston</w:t>
      </w:r>
      <w:r w:rsidR="00A276AB">
        <w:rPr>
          <w:rFonts w:ascii="Times New Roman" w:hAnsi="Times New Roman" w:cs="Times New Roman"/>
          <w:color w:val="171717"/>
          <w:sz w:val="24"/>
          <w:szCs w:val="24"/>
        </w:rPr>
        <w:t>)</w:t>
      </w:r>
      <w:r>
        <w:rPr>
          <w:rFonts w:ascii="Times New Roman" w:hAnsi="Times New Roman" w:cs="Times New Roman"/>
          <w:color w:val="171717"/>
          <w:sz w:val="24"/>
          <w:szCs w:val="24"/>
        </w:rPr>
        <w:t>. Conversely, predicted colonisation credits are largely concentrated in the North</w:t>
      </w:r>
      <w:r w:rsidR="00E94801">
        <w:rPr>
          <w:rFonts w:ascii="Times New Roman" w:hAnsi="Times New Roman" w:cs="Times New Roman"/>
          <w:color w:val="171717"/>
          <w:sz w:val="24"/>
          <w:szCs w:val="24"/>
        </w:rPr>
        <w:t>e</w:t>
      </w:r>
      <w:r>
        <w:rPr>
          <w:rFonts w:ascii="Times New Roman" w:hAnsi="Times New Roman" w:cs="Times New Roman"/>
          <w:color w:val="171717"/>
          <w:sz w:val="24"/>
          <w:szCs w:val="24"/>
        </w:rPr>
        <w:t xml:space="preserve">ast, along the Appalachian Mountains and in less inhabited areas across the country. Neglecting such debts and credits could lead to overestimates of the effective number of species </w:t>
      </w:r>
      <w:r w:rsidR="00E35CF3">
        <w:rPr>
          <w:rFonts w:ascii="Times New Roman" w:hAnsi="Times New Roman" w:cs="Times New Roman"/>
          <w:color w:val="171717"/>
          <w:sz w:val="24"/>
          <w:szCs w:val="24"/>
        </w:rPr>
        <w:t xml:space="preserve">that </w:t>
      </w:r>
      <w:r>
        <w:rPr>
          <w:rFonts w:ascii="Times New Roman" w:hAnsi="Times New Roman" w:cs="Times New Roman"/>
          <w:color w:val="171717"/>
          <w:sz w:val="24"/>
          <w:szCs w:val="24"/>
        </w:rPr>
        <w:t xml:space="preserve">a landscape can support by up to 42%, whereas in other locations to underestimates of up to 62%. </w:t>
      </w:r>
    </w:p>
    <w:p w14:paraId="71E1CBED" w14:textId="7F78551B" w:rsidR="00ED17C5" w:rsidRDefault="00ED17C5" w:rsidP="00ED17C5">
      <w:pPr>
        <w:spacing w:after="0" w:line="480" w:lineRule="auto"/>
        <w:jc w:val="both"/>
        <w:textAlignment w:val="baseline"/>
        <w:rPr>
          <w:rFonts w:ascii="Times New Roman" w:eastAsia="Times New Roman" w:hAnsi="Times New Roman" w:cs="Times New Roman"/>
          <w:b/>
          <w:bCs/>
          <w:color w:val="171717"/>
          <w:sz w:val="24"/>
          <w:szCs w:val="24"/>
          <w:lang w:eastAsia="en-GB"/>
        </w:rPr>
        <w:sectPr w:rsidR="00ED17C5">
          <w:footerReference w:type="default" r:id="rId12"/>
          <w:pgSz w:w="11906" w:h="16838"/>
          <w:pgMar w:top="1440" w:right="1440" w:bottom="1440" w:left="1440" w:header="0" w:footer="708" w:gutter="0"/>
          <w:lnNumType w:countBy="1" w:distance="283" w:restart="continuous"/>
          <w:cols w:space="720"/>
          <w:formProt w:val="0"/>
          <w:docGrid w:linePitch="360" w:charSpace="8192"/>
        </w:sectPr>
      </w:pPr>
    </w:p>
    <w:p w14:paraId="2E92B066" w14:textId="5ABA8593" w:rsidR="00AC3C1A" w:rsidRDefault="002B1967" w:rsidP="00ED17C5">
      <w:pPr>
        <w:spacing w:after="0" w:line="240" w:lineRule="auto"/>
        <w:jc w:val="both"/>
        <w:textAlignment w:val="baseline"/>
        <w:rPr>
          <w:rFonts w:ascii="Times New Roman" w:eastAsia="Times New Roman" w:hAnsi="Times New Roman" w:cs="Times New Roman"/>
          <w:color w:val="171717"/>
          <w:sz w:val="24"/>
          <w:szCs w:val="24"/>
          <w:lang w:eastAsia="en-GB"/>
        </w:rPr>
      </w:pPr>
      <w:r w:rsidRPr="002B1967">
        <w:rPr>
          <w:rFonts w:ascii="Times New Roman" w:eastAsia="Times New Roman" w:hAnsi="Times New Roman" w:cs="Times New Roman"/>
          <w:b/>
          <w:bCs/>
          <w:noProof/>
          <w:color w:val="171717"/>
          <w:sz w:val="24"/>
          <w:szCs w:val="24"/>
          <w:lang w:eastAsia="en-GB"/>
        </w:rPr>
        <w:lastRenderedPageBreak/>
        <w:drawing>
          <wp:anchor distT="0" distB="0" distL="114300" distR="114300" simplePos="0" relativeHeight="251677696" behindDoc="0" locked="0" layoutInCell="1" allowOverlap="1" wp14:anchorId="479985FE" wp14:editId="2927EDDC">
            <wp:simplePos x="0" y="0"/>
            <wp:positionH relativeFrom="column">
              <wp:posOffset>1311729</wp:posOffset>
            </wp:positionH>
            <wp:positionV relativeFrom="paragraph">
              <wp:posOffset>165</wp:posOffset>
            </wp:positionV>
            <wp:extent cx="7099935" cy="4785360"/>
            <wp:effectExtent l="0" t="0" r="5715" b="0"/>
            <wp:wrapTopAndBottom/>
            <wp:docPr id="11" name="Picture 11"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map, scatt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099935" cy="4785360"/>
                    </a:xfrm>
                    <a:prstGeom prst="rect">
                      <a:avLst/>
                    </a:prstGeom>
                  </pic:spPr>
                </pic:pic>
              </a:graphicData>
            </a:graphic>
            <wp14:sizeRelH relativeFrom="margin">
              <wp14:pctWidth>0</wp14:pctWidth>
            </wp14:sizeRelH>
            <wp14:sizeRelV relativeFrom="margin">
              <wp14:pctHeight>0</wp14:pctHeight>
            </wp14:sizeRelV>
          </wp:anchor>
        </w:drawing>
      </w:r>
      <w:r w:rsidR="00C067C2" w:rsidRPr="00D76DC7">
        <w:rPr>
          <w:rFonts w:ascii="Times New Roman" w:eastAsia="Times New Roman" w:hAnsi="Times New Roman" w:cs="Times New Roman"/>
          <w:b/>
          <w:bCs/>
          <w:color w:val="171717"/>
          <w:sz w:val="24"/>
          <w:szCs w:val="24"/>
          <w:lang w:eastAsia="en-GB"/>
        </w:rPr>
        <w:t>Fig. 1.</w:t>
      </w:r>
      <w:r w:rsidR="00C067C2" w:rsidRPr="00D76DC7">
        <w:rPr>
          <w:rFonts w:ascii="Times New Roman" w:eastAsia="Times New Roman" w:hAnsi="Times New Roman" w:cs="Times New Roman"/>
          <w:color w:val="171717"/>
          <w:sz w:val="24"/>
          <w:szCs w:val="24"/>
          <w:lang w:eastAsia="en-GB"/>
        </w:rPr>
        <w:t xml:space="preserve"> </w:t>
      </w:r>
      <w:r w:rsidR="00C067C2" w:rsidRPr="00D76DC7">
        <w:rPr>
          <w:rFonts w:ascii="Times New Roman" w:eastAsia="Times New Roman" w:hAnsi="Times New Roman" w:cs="Times New Roman"/>
          <w:b/>
          <w:bCs/>
          <w:color w:val="171717"/>
          <w:sz w:val="24"/>
          <w:szCs w:val="24"/>
          <w:lang w:eastAsia="en-GB"/>
        </w:rPr>
        <w:t xml:space="preserve">Extinction debts and colonisation credits across US bird communities. </w:t>
      </w:r>
      <w:r w:rsidR="00C067C2" w:rsidRPr="00D76DC7">
        <w:rPr>
          <w:rFonts w:ascii="Times New Roman" w:eastAsia="Times New Roman" w:hAnsi="Times New Roman" w:cs="Times New Roman"/>
          <w:color w:val="171717"/>
          <w:sz w:val="24"/>
          <w:szCs w:val="24"/>
          <w:lang w:eastAsia="en-GB"/>
        </w:rPr>
        <w:t xml:space="preserve">The estimated distribution and magnitude of extinction debts (red) and colonisation credits (blue) across the contiguous USA. </w:t>
      </w:r>
      <w:r w:rsidR="00472880" w:rsidRPr="00D76DC7">
        <w:rPr>
          <w:rFonts w:ascii="Times New Roman" w:eastAsia="Times New Roman" w:hAnsi="Times New Roman" w:cs="Times New Roman"/>
          <w:color w:val="171717"/>
          <w:sz w:val="24"/>
          <w:szCs w:val="24"/>
          <w:lang w:eastAsia="en-GB"/>
        </w:rPr>
        <w:t xml:space="preserve">Debts and credits were calculated by subtracting the effective number of species predicted </w:t>
      </w:r>
      <w:r w:rsidR="00302A6C" w:rsidRPr="00D76DC7">
        <w:rPr>
          <w:rFonts w:ascii="Times New Roman" w:eastAsia="Times New Roman" w:hAnsi="Times New Roman" w:cs="Times New Roman"/>
          <w:color w:val="171717"/>
          <w:sz w:val="24"/>
          <w:szCs w:val="24"/>
          <w:lang w:eastAsia="en-GB"/>
        </w:rPr>
        <w:t>by</w:t>
      </w:r>
      <w:r w:rsidR="00472880" w:rsidRPr="00D76DC7">
        <w:rPr>
          <w:rFonts w:ascii="Times New Roman" w:eastAsia="Times New Roman" w:hAnsi="Times New Roman" w:cs="Times New Roman"/>
          <w:color w:val="171717"/>
          <w:sz w:val="24"/>
          <w:szCs w:val="24"/>
          <w:lang w:eastAsia="en-GB"/>
        </w:rPr>
        <w:t xml:space="preserve"> the </w:t>
      </w:r>
      <w:r w:rsidR="00E35CF3" w:rsidRPr="00D76DC7">
        <w:rPr>
          <w:rFonts w:ascii="Times New Roman" w:eastAsia="Times New Roman" w:hAnsi="Times New Roman" w:cs="Times New Roman"/>
          <w:color w:val="171717"/>
          <w:sz w:val="24"/>
          <w:szCs w:val="24"/>
          <w:lang w:eastAsia="en-GB"/>
        </w:rPr>
        <w:t xml:space="preserve">legacy </w:t>
      </w:r>
      <w:r w:rsidR="00472880" w:rsidRPr="00D76DC7">
        <w:rPr>
          <w:rFonts w:ascii="Times New Roman" w:eastAsia="Times New Roman" w:hAnsi="Times New Roman" w:cs="Times New Roman"/>
          <w:color w:val="171717"/>
          <w:sz w:val="24"/>
          <w:szCs w:val="24"/>
          <w:lang w:eastAsia="en-GB"/>
        </w:rPr>
        <w:t>model</w:t>
      </w:r>
      <w:r w:rsidR="00B8752F">
        <w:rPr>
          <w:rFonts w:ascii="Times New Roman" w:eastAsia="Times New Roman" w:hAnsi="Times New Roman" w:cs="Times New Roman"/>
          <w:color w:val="171717"/>
          <w:sz w:val="24"/>
          <w:szCs w:val="24"/>
          <w:lang w:eastAsia="en-GB"/>
        </w:rPr>
        <w:t xml:space="preserve"> from that predicted by the equilibrium model</w:t>
      </w:r>
      <w:r w:rsidR="00302A6C" w:rsidRPr="00D76DC7">
        <w:rPr>
          <w:rFonts w:ascii="Times New Roman" w:eastAsia="Times New Roman" w:hAnsi="Times New Roman" w:cs="Times New Roman"/>
          <w:color w:val="171717"/>
          <w:sz w:val="24"/>
          <w:szCs w:val="24"/>
          <w:lang w:eastAsia="en-GB"/>
        </w:rPr>
        <w:t>.</w:t>
      </w:r>
      <w:r w:rsidR="00472880" w:rsidRPr="00D76DC7">
        <w:rPr>
          <w:rFonts w:ascii="Times New Roman" w:eastAsia="Times New Roman" w:hAnsi="Times New Roman" w:cs="Times New Roman"/>
          <w:color w:val="171717"/>
          <w:sz w:val="24"/>
          <w:szCs w:val="24"/>
          <w:lang w:eastAsia="en-GB"/>
        </w:rPr>
        <w:t xml:space="preserve"> </w:t>
      </w:r>
      <w:r w:rsidR="00C067C2" w:rsidRPr="00D76DC7">
        <w:rPr>
          <w:rFonts w:ascii="Times New Roman" w:eastAsia="Times New Roman" w:hAnsi="Times New Roman" w:cs="Times New Roman"/>
          <w:color w:val="171717"/>
          <w:sz w:val="24"/>
          <w:szCs w:val="24"/>
          <w:lang w:eastAsia="en-GB"/>
        </w:rPr>
        <w:t>We estimated that 4</w:t>
      </w:r>
      <w:r w:rsidR="003B66EA" w:rsidRPr="00D76DC7">
        <w:rPr>
          <w:rFonts w:ascii="Times New Roman" w:eastAsia="Times New Roman" w:hAnsi="Times New Roman" w:cs="Times New Roman"/>
          <w:color w:val="171717"/>
          <w:sz w:val="24"/>
          <w:szCs w:val="24"/>
          <w:lang w:eastAsia="en-GB"/>
        </w:rPr>
        <w:t>8</w:t>
      </w:r>
      <w:r w:rsidR="00C067C2" w:rsidRPr="00D76DC7">
        <w:rPr>
          <w:rFonts w:ascii="Times New Roman" w:eastAsia="Times New Roman" w:hAnsi="Times New Roman" w:cs="Times New Roman"/>
          <w:color w:val="171717"/>
          <w:sz w:val="24"/>
          <w:szCs w:val="24"/>
          <w:lang w:eastAsia="en-GB"/>
        </w:rPr>
        <w:t>% of the contiguous USA land area is, as of 2016, experiencing colonisation credits</w:t>
      </w:r>
      <w:r w:rsidR="00BD5107" w:rsidRPr="00D76DC7">
        <w:rPr>
          <w:rFonts w:ascii="Times New Roman" w:eastAsia="Times New Roman" w:hAnsi="Times New Roman" w:cs="Times New Roman"/>
          <w:color w:val="171717"/>
          <w:sz w:val="24"/>
          <w:szCs w:val="24"/>
          <w:lang w:eastAsia="en-GB"/>
        </w:rPr>
        <w:t xml:space="preserve"> (equilibrium</w:t>
      </w:r>
      <w:r w:rsidR="00B8752F">
        <w:rPr>
          <w:rFonts w:ascii="Times New Roman" w:eastAsia="Times New Roman" w:hAnsi="Times New Roman" w:cs="Times New Roman"/>
          <w:color w:val="171717"/>
          <w:sz w:val="24"/>
          <w:szCs w:val="24"/>
          <w:lang w:eastAsia="en-GB"/>
        </w:rPr>
        <w:t xml:space="preserve"> model</w:t>
      </w:r>
      <w:r w:rsidR="00BD5107" w:rsidRPr="00D76DC7">
        <w:rPr>
          <w:rFonts w:ascii="Times New Roman" w:eastAsia="Times New Roman" w:hAnsi="Times New Roman" w:cs="Times New Roman"/>
          <w:color w:val="171717"/>
          <w:sz w:val="24"/>
          <w:szCs w:val="24"/>
          <w:lang w:eastAsia="en-GB"/>
        </w:rPr>
        <w:t xml:space="preserve"> - l</w:t>
      </w:r>
      <w:r w:rsidR="0000077F" w:rsidRPr="00D76DC7">
        <w:rPr>
          <w:rFonts w:ascii="Times New Roman" w:eastAsia="Times New Roman" w:hAnsi="Times New Roman" w:cs="Times New Roman"/>
          <w:color w:val="171717"/>
          <w:sz w:val="24"/>
          <w:szCs w:val="24"/>
          <w:lang w:eastAsia="en-GB"/>
        </w:rPr>
        <w:t>egacy</w:t>
      </w:r>
      <w:r w:rsidR="00BD5107" w:rsidRPr="00D76DC7">
        <w:rPr>
          <w:rFonts w:ascii="Times New Roman" w:eastAsia="Times New Roman" w:hAnsi="Times New Roman" w:cs="Times New Roman"/>
          <w:color w:val="171717"/>
          <w:sz w:val="24"/>
          <w:szCs w:val="24"/>
          <w:lang w:eastAsia="en-GB"/>
        </w:rPr>
        <w:t xml:space="preserve"> </w:t>
      </w:r>
      <w:r w:rsidR="00B8752F">
        <w:rPr>
          <w:rFonts w:ascii="Times New Roman" w:eastAsia="Times New Roman" w:hAnsi="Times New Roman" w:cs="Times New Roman"/>
          <w:color w:val="171717"/>
          <w:sz w:val="24"/>
          <w:szCs w:val="24"/>
          <w:lang w:eastAsia="en-GB"/>
        </w:rPr>
        <w:t xml:space="preserve">model </w:t>
      </w:r>
      <w:r w:rsidR="00BD5107" w:rsidRPr="00D76DC7">
        <w:rPr>
          <w:rFonts w:ascii="Times New Roman" w:eastAsia="Times New Roman" w:hAnsi="Times New Roman" w:cs="Times New Roman"/>
          <w:color w:val="171717"/>
          <w:sz w:val="24"/>
          <w:szCs w:val="24"/>
          <w:lang w:eastAsia="en-GB"/>
        </w:rPr>
        <w:t>&gt; 0)</w:t>
      </w:r>
      <w:r w:rsidR="00C067C2" w:rsidRPr="00D76DC7">
        <w:rPr>
          <w:rFonts w:ascii="Times New Roman" w:eastAsia="Times New Roman" w:hAnsi="Times New Roman" w:cs="Times New Roman"/>
          <w:color w:val="171717"/>
          <w:sz w:val="24"/>
          <w:szCs w:val="24"/>
          <w:lang w:eastAsia="en-GB"/>
        </w:rPr>
        <w:t xml:space="preserve"> </w:t>
      </w:r>
      <w:r w:rsidR="00B8752F">
        <w:rPr>
          <w:rFonts w:ascii="Times New Roman" w:eastAsia="Times New Roman" w:hAnsi="Times New Roman" w:cs="Times New Roman"/>
          <w:color w:val="171717"/>
          <w:sz w:val="24"/>
          <w:szCs w:val="24"/>
          <w:lang w:eastAsia="en-GB"/>
        </w:rPr>
        <w:t>whereas</w:t>
      </w:r>
      <w:r w:rsidR="00B8752F" w:rsidRPr="00D76DC7">
        <w:rPr>
          <w:rFonts w:ascii="Times New Roman" w:eastAsia="Times New Roman" w:hAnsi="Times New Roman" w:cs="Times New Roman"/>
          <w:color w:val="171717"/>
          <w:sz w:val="24"/>
          <w:szCs w:val="24"/>
          <w:lang w:eastAsia="en-GB"/>
        </w:rPr>
        <w:t xml:space="preserve"> </w:t>
      </w:r>
      <w:r w:rsidR="003B66EA" w:rsidRPr="00D76DC7">
        <w:rPr>
          <w:rFonts w:ascii="Times New Roman" w:eastAsia="Times New Roman" w:hAnsi="Times New Roman" w:cs="Times New Roman"/>
          <w:color w:val="171717"/>
          <w:sz w:val="24"/>
          <w:szCs w:val="24"/>
          <w:lang w:eastAsia="en-GB"/>
        </w:rPr>
        <w:t>52</w:t>
      </w:r>
      <w:r w:rsidR="00C067C2" w:rsidRPr="00D76DC7">
        <w:rPr>
          <w:rFonts w:ascii="Times New Roman" w:eastAsia="Times New Roman" w:hAnsi="Times New Roman" w:cs="Times New Roman"/>
          <w:color w:val="171717"/>
          <w:sz w:val="24"/>
          <w:szCs w:val="24"/>
          <w:lang w:eastAsia="en-GB"/>
        </w:rPr>
        <w:t xml:space="preserve">% of it is </w:t>
      </w:r>
      <w:r w:rsidR="00B8752F">
        <w:rPr>
          <w:rFonts w:ascii="Times New Roman" w:eastAsia="Times New Roman" w:hAnsi="Times New Roman" w:cs="Times New Roman"/>
          <w:color w:val="171717"/>
          <w:sz w:val="24"/>
          <w:szCs w:val="24"/>
          <w:lang w:eastAsia="en-GB"/>
        </w:rPr>
        <w:t>experiencing</w:t>
      </w:r>
      <w:r w:rsidR="00C067C2" w:rsidRPr="00D76DC7">
        <w:rPr>
          <w:rFonts w:ascii="Times New Roman" w:eastAsia="Times New Roman" w:hAnsi="Times New Roman" w:cs="Times New Roman"/>
          <w:color w:val="171717"/>
          <w:sz w:val="24"/>
          <w:szCs w:val="24"/>
          <w:lang w:eastAsia="en-GB"/>
        </w:rPr>
        <w:t xml:space="preserve"> extinction debts</w:t>
      </w:r>
      <w:r w:rsidR="00BD5107" w:rsidRPr="00D76DC7">
        <w:rPr>
          <w:rFonts w:ascii="Times New Roman" w:eastAsia="Times New Roman" w:hAnsi="Times New Roman" w:cs="Times New Roman"/>
          <w:color w:val="171717"/>
          <w:sz w:val="24"/>
          <w:szCs w:val="24"/>
          <w:lang w:eastAsia="en-GB"/>
        </w:rPr>
        <w:t xml:space="preserve"> (equilibrium</w:t>
      </w:r>
      <w:r w:rsidR="00B8752F">
        <w:rPr>
          <w:rFonts w:ascii="Times New Roman" w:eastAsia="Times New Roman" w:hAnsi="Times New Roman" w:cs="Times New Roman"/>
          <w:color w:val="171717"/>
          <w:sz w:val="24"/>
          <w:szCs w:val="24"/>
          <w:lang w:eastAsia="en-GB"/>
        </w:rPr>
        <w:t xml:space="preserve"> model</w:t>
      </w:r>
      <w:r w:rsidR="00BD5107" w:rsidRPr="00D76DC7">
        <w:rPr>
          <w:rFonts w:ascii="Times New Roman" w:eastAsia="Times New Roman" w:hAnsi="Times New Roman" w:cs="Times New Roman"/>
          <w:color w:val="171717"/>
          <w:sz w:val="24"/>
          <w:szCs w:val="24"/>
          <w:lang w:eastAsia="en-GB"/>
        </w:rPr>
        <w:t xml:space="preserve"> </w:t>
      </w:r>
      <w:r w:rsidR="00B8752F">
        <w:rPr>
          <w:rFonts w:ascii="Times New Roman" w:eastAsia="Times New Roman" w:hAnsi="Times New Roman" w:cs="Times New Roman"/>
          <w:color w:val="171717"/>
          <w:sz w:val="24"/>
          <w:szCs w:val="24"/>
          <w:lang w:eastAsia="en-GB"/>
        </w:rPr>
        <w:t>–</w:t>
      </w:r>
      <w:r w:rsidR="00BD5107" w:rsidRPr="00D76DC7">
        <w:rPr>
          <w:rFonts w:ascii="Times New Roman" w:eastAsia="Times New Roman" w:hAnsi="Times New Roman" w:cs="Times New Roman"/>
          <w:color w:val="171717"/>
          <w:sz w:val="24"/>
          <w:szCs w:val="24"/>
          <w:lang w:eastAsia="en-GB"/>
        </w:rPr>
        <w:t xml:space="preserve"> l</w:t>
      </w:r>
      <w:r w:rsidR="0000077F" w:rsidRPr="00D76DC7">
        <w:rPr>
          <w:rFonts w:ascii="Times New Roman" w:eastAsia="Times New Roman" w:hAnsi="Times New Roman" w:cs="Times New Roman"/>
          <w:color w:val="171717"/>
          <w:sz w:val="24"/>
          <w:szCs w:val="24"/>
          <w:lang w:eastAsia="en-GB"/>
        </w:rPr>
        <w:t>egacy</w:t>
      </w:r>
      <w:r w:rsidR="00B8752F">
        <w:rPr>
          <w:rFonts w:ascii="Times New Roman" w:eastAsia="Times New Roman" w:hAnsi="Times New Roman" w:cs="Times New Roman"/>
          <w:color w:val="171717"/>
          <w:sz w:val="24"/>
          <w:szCs w:val="24"/>
          <w:lang w:eastAsia="en-GB"/>
        </w:rPr>
        <w:t xml:space="preserve"> model</w:t>
      </w:r>
      <w:r w:rsidR="00BD5107" w:rsidRPr="00D76DC7">
        <w:rPr>
          <w:rFonts w:ascii="Times New Roman" w:eastAsia="Times New Roman" w:hAnsi="Times New Roman" w:cs="Times New Roman"/>
          <w:color w:val="171717"/>
          <w:sz w:val="24"/>
          <w:szCs w:val="24"/>
          <w:lang w:eastAsia="en-GB"/>
        </w:rPr>
        <w:t xml:space="preserve"> &lt; 0)</w:t>
      </w:r>
      <w:r w:rsidR="00472880" w:rsidRPr="00D76DC7">
        <w:rPr>
          <w:rFonts w:ascii="Times New Roman" w:eastAsia="Times New Roman" w:hAnsi="Times New Roman" w:cs="Times New Roman"/>
          <w:color w:val="171717"/>
          <w:sz w:val="24"/>
          <w:szCs w:val="24"/>
          <w:lang w:eastAsia="en-GB"/>
        </w:rPr>
        <w:t>.</w:t>
      </w:r>
      <w:r w:rsidR="00E13FBD" w:rsidRPr="00D76DC7">
        <w:rPr>
          <w:rFonts w:ascii="Times New Roman" w:eastAsia="Times New Roman" w:hAnsi="Times New Roman" w:cs="Times New Roman"/>
          <w:color w:val="171717"/>
          <w:sz w:val="24"/>
          <w:szCs w:val="24"/>
          <w:lang w:eastAsia="en-GB"/>
        </w:rPr>
        <w:t xml:space="preserve"> </w:t>
      </w:r>
      <w:r w:rsidR="00472880" w:rsidRPr="00D76DC7">
        <w:rPr>
          <w:rFonts w:ascii="Times New Roman" w:eastAsia="Times New Roman" w:hAnsi="Times New Roman" w:cs="Times New Roman"/>
          <w:color w:val="171717"/>
          <w:sz w:val="24"/>
          <w:szCs w:val="24"/>
          <w:lang w:eastAsia="en-GB"/>
        </w:rPr>
        <w:t>N</w:t>
      </w:r>
      <w:r w:rsidR="00BD5107" w:rsidRPr="00D76DC7">
        <w:rPr>
          <w:rFonts w:ascii="Times New Roman" w:eastAsia="Times New Roman" w:hAnsi="Times New Roman" w:cs="Times New Roman"/>
          <w:color w:val="171717"/>
          <w:sz w:val="24"/>
          <w:szCs w:val="24"/>
          <w:lang w:eastAsia="en-GB"/>
        </w:rPr>
        <w:t>ote that th</w:t>
      </w:r>
      <w:r w:rsidR="00E13FBD" w:rsidRPr="00D76DC7">
        <w:rPr>
          <w:rFonts w:ascii="Times New Roman" w:eastAsia="Times New Roman" w:hAnsi="Times New Roman" w:cs="Times New Roman"/>
          <w:color w:val="171717"/>
          <w:sz w:val="24"/>
          <w:szCs w:val="24"/>
          <w:lang w:eastAsia="en-GB"/>
        </w:rPr>
        <w:t>e</w:t>
      </w:r>
      <w:r w:rsidR="00BD5107" w:rsidRPr="00D76DC7">
        <w:rPr>
          <w:rFonts w:ascii="Times New Roman" w:eastAsia="Times New Roman" w:hAnsi="Times New Roman" w:cs="Times New Roman"/>
          <w:color w:val="171717"/>
          <w:sz w:val="24"/>
          <w:szCs w:val="24"/>
          <w:lang w:eastAsia="en-GB"/>
        </w:rPr>
        <w:t xml:space="preserve"> percentage</w:t>
      </w:r>
      <w:r w:rsidR="00604E22" w:rsidRPr="00D76DC7">
        <w:rPr>
          <w:rFonts w:ascii="Times New Roman" w:eastAsia="Times New Roman" w:hAnsi="Times New Roman" w:cs="Times New Roman"/>
          <w:color w:val="171717"/>
          <w:sz w:val="24"/>
          <w:szCs w:val="24"/>
          <w:lang w:eastAsia="en-GB"/>
        </w:rPr>
        <w:t>s</w:t>
      </w:r>
      <w:r w:rsidR="00BD5107" w:rsidRPr="00D76DC7">
        <w:rPr>
          <w:rFonts w:ascii="Times New Roman" w:eastAsia="Times New Roman" w:hAnsi="Times New Roman" w:cs="Times New Roman"/>
          <w:color w:val="171717"/>
          <w:sz w:val="24"/>
          <w:szCs w:val="24"/>
          <w:lang w:eastAsia="en-GB"/>
        </w:rPr>
        <w:t xml:space="preserve"> shown in the </w:t>
      </w:r>
      <w:r w:rsidR="00C067C2" w:rsidRPr="00D76DC7">
        <w:rPr>
          <w:rFonts w:ascii="Times New Roman" w:eastAsia="Times New Roman" w:hAnsi="Times New Roman" w:cs="Times New Roman"/>
          <w:color w:val="171717"/>
          <w:sz w:val="24"/>
          <w:szCs w:val="24"/>
          <w:lang w:eastAsia="en-GB"/>
        </w:rPr>
        <w:t>pie chart</w:t>
      </w:r>
      <w:r w:rsidR="00BD5107" w:rsidRPr="00D76DC7">
        <w:rPr>
          <w:rFonts w:ascii="Times New Roman" w:eastAsia="Times New Roman" w:hAnsi="Times New Roman" w:cs="Times New Roman"/>
          <w:color w:val="171717"/>
          <w:sz w:val="24"/>
          <w:szCs w:val="24"/>
          <w:lang w:eastAsia="en-GB"/>
        </w:rPr>
        <w:t xml:space="preserve"> are</w:t>
      </w:r>
      <w:r w:rsidR="00604E22" w:rsidRPr="00D76DC7">
        <w:rPr>
          <w:rFonts w:ascii="Times New Roman" w:eastAsia="Times New Roman" w:hAnsi="Times New Roman" w:cs="Times New Roman"/>
          <w:color w:val="171717"/>
          <w:sz w:val="24"/>
          <w:szCs w:val="24"/>
          <w:lang w:eastAsia="en-GB"/>
        </w:rPr>
        <w:t xml:space="preserve"> not the same as the map legend</w:t>
      </w:r>
      <w:r w:rsidR="00472880" w:rsidRPr="00D76DC7">
        <w:rPr>
          <w:rFonts w:ascii="Times New Roman" w:eastAsia="Times New Roman" w:hAnsi="Times New Roman" w:cs="Times New Roman"/>
          <w:color w:val="171717"/>
          <w:sz w:val="24"/>
          <w:szCs w:val="24"/>
          <w:lang w:eastAsia="en-GB"/>
        </w:rPr>
        <w:t>, which instead show</w:t>
      </w:r>
      <w:r w:rsidR="003D520F">
        <w:rPr>
          <w:rFonts w:ascii="Times New Roman" w:eastAsia="Times New Roman" w:hAnsi="Times New Roman" w:cs="Times New Roman"/>
          <w:color w:val="171717"/>
          <w:sz w:val="24"/>
          <w:szCs w:val="24"/>
          <w:lang w:eastAsia="en-GB"/>
        </w:rPr>
        <w:t>s</w:t>
      </w:r>
      <w:r w:rsidR="00472880" w:rsidRPr="00D76DC7">
        <w:rPr>
          <w:rFonts w:ascii="Times New Roman" w:eastAsia="Times New Roman" w:hAnsi="Times New Roman" w:cs="Times New Roman"/>
          <w:color w:val="171717"/>
          <w:sz w:val="24"/>
          <w:szCs w:val="24"/>
          <w:lang w:eastAsia="en-GB"/>
        </w:rPr>
        <w:t xml:space="preserve"> the 10% and 25% quantiles for both credits and debts</w:t>
      </w:r>
      <w:r w:rsidR="00C067C2" w:rsidRPr="00D76DC7">
        <w:rPr>
          <w:rFonts w:ascii="Times New Roman" w:eastAsia="Times New Roman" w:hAnsi="Times New Roman" w:cs="Times New Roman"/>
          <w:color w:val="171717"/>
          <w:sz w:val="24"/>
          <w:szCs w:val="24"/>
          <w:lang w:eastAsia="en-GB"/>
        </w:rPr>
        <w:t>.</w:t>
      </w:r>
      <w:r w:rsidR="00EA6E8C">
        <w:rPr>
          <w:rFonts w:ascii="Times New Roman" w:eastAsia="Times New Roman" w:hAnsi="Times New Roman" w:cs="Times New Roman"/>
          <w:color w:val="171717"/>
          <w:sz w:val="24"/>
          <w:szCs w:val="24"/>
          <w:lang w:eastAsia="en-GB"/>
        </w:rPr>
        <w:t xml:space="preserve"> </w:t>
      </w:r>
      <w:r w:rsidR="00C067C2" w:rsidRPr="00D76DC7">
        <w:rPr>
          <w:rFonts w:ascii="Times New Roman" w:eastAsia="Times New Roman" w:hAnsi="Times New Roman" w:cs="Times New Roman"/>
          <w:color w:val="171717"/>
          <w:sz w:val="24"/>
          <w:szCs w:val="24"/>
          <w:lang w:eastAsia="en-GB"/>
        </w:rPr>
        <w:t xml:space="preserve">Uncertainty </w:t>
      </w:r>
      <w:r w:rsidR="00730A2D" w:rsidRPr="00D76DC7">
        <w:rPr>
          <w:rFonts w:ascii="Times New Roman" w:eastAsia="Times New Roman" w:hAnsi="Times New Roman" w:cs="Times New Roman"/>
          <w:color w:val="171717"/>
          <w:sz w:val="24"/>
          <w:szCs w:val="24"/>
          <w:lang w:eastAsia="en-GB"/>
        </w:rPr>
        <w:t xml:space="preserve">associated with </w:t>
      </w:r>
      <w:r w:rsidR="00C067C2" w:rsidRPr="00D76DC7">
        <w:rPr>
          <w:rFonts w:ascii="Times New Roman" w:eastAsia="Times New Roman" w:hAnsi="Times New Roman" w:cs="Times New Roman"/>
          <w:color w:val="171717"/>
          <w:sz w:val="24"/>
          <w:szCs w:val="24"/>
          <w:lang w:eastAsia="en-GB"/>
        </w:rPr>
        <w:t xml:space="preserve">these predictions is presented in </w:t>
      </w:r>
      <w:r w:rsidR="0096057D" w:rsidRPr="00D76DC7">
        <w:rPr>
          <w:rFonts w:ascii="Times New Roman" w:eastAsia="Times New Roman" w:hAnsi="Times New Roman" w:cs="Times New Roman"/>
          <w:color w:val="171717"/>
          <w:sz w:val="24"/>
          <w:szCs w:val="24"/>
          <w:lang w:eastAsia="en-GB"/>
        </w:rPr>
        <w:t>F</w:t>
      </w:r>
      <w:r w:rsidR="00C067C2" w:rsidRPr="00D76DC7">
        <w:rPr>
          <w:rFonts w:ascii="Times New Roman" w:eastAsia="Times New Roman" w:hAnsi="Times New Roman" w:cs="Times New Roman"/>
          <w:color w:val="171717"/>
          <w:sz w:val="24"/>
          <w:szCs w:val="24"/>
          <w:lang w:eastAsia="en-GB"/>
        </w:rPr>
        <w:t>igure S</w:t>
      </w:r>
      <w:r w:rsidR="00292F0F" w:rsidRPr="00D76DC7">
        <w:rPr>
          <w:rFonts w:ascii="Times New Roman" w:eastAsia="Times New Roman" w:hAnsi="Times New Roman" w:cs="Times New Roman"/>
          <w:color w:val="171717"/>
          <w:sz w:val="24"/>
          <w:szCs w:val="24"/>
          <w:lang w:eastAsia="en-GB"/>
        </w:rPr>
        <w:t>7</w:t>
      </w:r>
      <w:r w:rsidR="00C067C2" w:rsidRPr="00D76DC7">
        <w:rPr>
          <w:rFonts w:ascii="Times New Roman" w:eastAsia="Times New Roman" w:hAnsi="Times New Roman" w:cs="Times New Roman"/>
          <w:color w:val="171717"/>
          <w:sz w:val="24"/>
          <w:szCs w:val="24"/>
          <w:lang w:eastAsia="en-GB"/>
        </w:rPr>
        <w:t>.</w:t>
      </w:r>
    </w:p>
    <w:p w14:paraId="40FEF827" w14:textId="77777777" w:rsidR="00ED17C5" w:rsidRDefault="00ED17C5">
      <w:pPr>
        <w:spacing w:after="0" w:line="480" w:lineRule="auto"/>
        <w:ind w:firstLine="720"/>
        <w:jc w:val="both"/>
        <w:textAlignment w:val="baseline"/>
        <w:rPr>
          <w:rFonts w:ascii="Times New Roman" w:hAnsi="Times New Roman" w:cs="Times New Roman"/>
          <w:color w:val="171717"/>
          <w:sz w:val="24"/>
          <w:szCs w:val="24"/>
        </w:rPr>
        <w:sectPr w:rsidR="00ED17C5" w:rsidSect="00ED17C5">
          <w:pgSz w:w="16838" w:h="11906" w:orient="landscape"/>
          <w:pgMar w:top="851" w:right="1440" w:bottom="1440" w:left="851" w:header="0" w:footer="709" w:gutter="0"/>
          <w:lnNumType w:countBy="1" w:distance="284" w:restart="continuous"/>
          <w:cols w:space="720"/>
          <w:formProt w:val="0"/>
          <w:docGrid w:linePitch="360" w:charSpace="8192"/>
        </w:sectPr>
      </w:pPr>
    </w:p>
    <w:p w14:paraId="28A9AADC" w14:textId="77777777" w:rsidR="00765510" w:rsidRDefault="00765510" w:rsidP="00765510">
      <w:pPr>
        <w:spacing w:after="0" w:line="480" w:lineRule="auto"/>
        <w:jc w:val="both"/>
        <w:textAlignment w:val="baseline"/>
        <w:rPr>
          <w:ins w:id="36" w:author="Yacob Haddou" w:date="2021-11-11T13:54:00Z"/>
          <w:rFonts w:ascii="Times New Roman" w:hAnsi="Times New Roman" w:cs="Times New Roman"/>
          <w:b/>
          <w:bCs/>
          <w:i/>
          <w:iCs/>
          <w:color w:val="171717"/>
          <w:sz w:val="24"/>
          <w:szCs w:val="24"/>
        </w:rPr>
      </w:pPr>
      <w:ins w:id="37" w:author="Yacob Haddou" w:date="2021-11-11T13:54:00Z">
        <w:r w:rsidRPr="00D44053">
          <w:rPr>
            <w:rFonts w:ascii="Times New Roman" w:hAnsi="Times New Roman" w:cs="Times New Roman"/>
            <w:b/>
            <w:bCs/>
            <w:i/>
            <w:iCs/>
            <w:color w:val="171717"/>
            <w:sz w:val="24"/>
            <w:szCs w:val="24"/>
          </w:rPr>
          <w:lastRenderedPageBreak/>
          <w:t>Debts and credits are associated with the type</w:t>
        </w:r>
        <w:r>
          <w:rPr>
            <w:rFonts w:ascii="Times New Roman" w:hAnsi="Times New Roman" w:cs="Times New Roman"/>
            <w:b/>
            <w:bCs/>
            <w:i/>
            <w:iCs/>
            <w:color w:val="171717"/>
            <w:sz w:val="24"/>
            <w:szCs w:val="24"/>
          </w:rPr>
          <w:t>, magnitude</w:t>
        </w:r>
        <w:r w:rsidRPr="00D44053">
          <w:rPr>
            <w:rFonts w:ascii="Times New Roman" w:hAnsi="Times New Roman" w:cs="Times New Roman"/>
            <w:b/>
            <w:bCs/>
            <w:i/>
            <w:iCs/>
            <w:color w:val="171717"/>
            <w:sz w:val="24"/>
            <w:szCs w:val="24"/>
          </w:rPr>
          <w:t xml:space="preserve"> and directionality of land cover changes</w:t>
        </w:r>
      </w:ins>
    </w:p>
    <w:p w14:paraId="71339D39" w14:textId="24248908" w:rsidR="00C714BA" w:rsidDel="00765510" w:rsidRDefault="00C067C2" w:rsidP="00C714BA">
      <w:pPr>
        <w:spacing w:after="0" w:line="480" w:lineRule="auto"/>
        <w:jc w:val="both"/>
        <w:textAlignment w:val="baseline"/>
        <w:rPr>
          <w:del w:id="38" w:author="Yacob Haddou" w:date="2021-11-11T13:54:00Z"/>
          <w:rFonts w:ascii="Times New Roman" w:hAnsi="Times New Roman" w:cs="Times New Roman"/>
          <w:b/>
          <w:bCs/>
          <w:i/>
          <w:iCs/>
          <w:color w:val="171717"/>
          <w:sz w:val="24"/>
          <w:szCs w:val="24"/>
        </w:rPr>
      </w:pPr>
      <w:del w:id="39" w:author="Yacob Haddou" w:date="2021-11-11T13:54:00Z">
        <w:r w:rsidDel="00765510">
          <w:rPr>
            <w:rFonts w:ascii="Times New Roman" w:hAnsi="Times New Roman" w:cs="Times New Roman"/>
            <w:b/>
            <w:bCs/>
            <w:i/>
            <w:iCs/>
            <w:color w:val="171717"/>
            <w:sz w:val="24"/>
            <w:szCs w:val="24"/>
          </w:rPr>
          <w:delText xml:space="preserve">The past landscape casts a shadow on current </w:delText>
        </w:r>
        <w:r w:rsidR="00921192" w:rsidDel="00765510">
          <w:rPr>
            <w:rFonts w:ascii="Times New Roman" w:hAnsi="Times New Roman" w:cs="Times New Roman"/>
            <w:b/>
            <w:bCs/>
            <w:i/>
            <w:iCs/>
            <w:color w:val="171717"/>
            <w:sz w:val="24"/>
            <w:szCs w:val="24"/>
          </w:rPr>
          <w:delText>biodiversity</w:delText>
        </w:r>
      </w:del>
    </w:p>
    <w:p w14:paraId="6B5D0796" w14:textId="65781845" w:rsidR="00ED17C5" w:rsidRPr="00D76DC7" w:rsidRDefault="00C714BA" w:rsidP="00B8752F">
      <w:pPr>
        <w:spacing w:after="0" w:line="480" w:lineRule="auto"/>
        <w:jc w:val="both"/>
        <w:textAlignment w:val="baseline"/>
        <w:rPr>
          <w:rFonts w:ascii="Times New Roman" w:hAnsi="Times New Roman" w:cs="Times New Roman"/>
          <w:color w:val="171717"/>
          <w:sz w:val="24"/>
          <w:szCs w:val="24"/>
        </w:rPr>
      </w:pPr>
      <w:r w:rsidRPr="00D76DC7">
        <w:rPr>
          <w:rFonts w:ascii="Times New Roman" w:hAnsi="Times New Roman" w:cs="Times New Roman"/>
          <w:color w:val="171717"/>
          <w:sz w:val="24"/>
          <w:szCs w:val="24"/>
        </w:rPr>
        <w:t xml:space="preserve">The debts and credits identified by our model originate from </w:t>
      </w:r>
      <w:r w:rsidR="00B8752F">
        <w:rPr>
          <w:rFonts w:ascii="Times New Roman" w:hAnsi="Times New Roman" w:cs="Times New Roman"/>
          <w:color w:val="171717"/>
          <w:sz w:val="24"/>
          <w:szCs w:val="24"/>
        </w:rPr>
        <w:t xml:space="preserve">the </w:t>
      </w:r>
      <w:r w:rsidRPr="00D76DC7">
        <w:rPr>
          <w:rFonts w:ascii="Times New Roman" w:hAnsi="Times New Roman" w:cs="Times New Roman"/>
          <w:color w:val="171717"/>
          <w:sz w:val="24"/>
          <w:szCs w:val="24"/>
        </w:rPr>
        <w:t>substantial contribution of the past landscape on the current effective number of species (Fig. 2).</w:t>
      </w:r>
      <w:r w:rsidRPr="00D76DC7">
        <w:t xml:space="preserve"> </w:t>
      </w:r>
      <w:r w:rsidRPr="00D76DC7">
        <w:rPr>
          <w:rFonts w:ascii="Times New Roman" w:hAnsi="Times New Roman" w:cs="Times New Roman"/>
          <w:color w:val="171717"/>
          <w:sz w:val="24"/>
          <w:szCs w:val="24"/>
        </w:rPr>
        <w:t xml:space="preserve">Altogether, our results indicate that legacy effects are strong and pervasive for all land cover types, even for small </w:t>
      </w:r>
      <w:r w:rsidR="00B8752F">
        <w:rPr>
          <w:rFonts w:ascii="Times New Roman" w:hAnsi="Times New Roman" w:cs="Times New Roman"/>
          <w:color w:val="171717"/>
          <w:sz w:val="24"/>
          <w:szCs w:val="24"/>
        </w:rPr>
        <w:t>magnitudes</w:t>
      </w:r>
      <w:r w:rsidR="00B8752F" w:rsidRPr="00D76DC7">
        <w:rPr>
          <w:rFonts w:ascii="Times New Roman" w:hAnsi="Times New Roman" w:cs="Times New Roman"/>
          <w:color w:val="171717"/>
          <w:sz w:val="24"/>
          <w:szCs w:val="24"/>
        </w:rPr>
        <w:t xml:space="preserve"> </w:t>
      </w:r>
      <w:r w:rsidRPr="00D76DC7">
        <w:rPr>
          <w:rFonts w:ascii="Times New Roman" w:hAnsi="Times New Roman" w:cs="Times New Roman"/>
          <w:color w:val="171717"/>
          <w:sz w:val="24"/>
          <w:szCs w:val="24"/>
        </w:rPr>
        <w:t>of change during a 15</w:t>
      </w:r>
      <w:r w:rsidR="00B8752F">
        <w:rPr>
          <w:rFonts w:ascii="Times New Roman" w:hAnsi="Times New Roman" w:cs="Times New Roman"/>
          <w:color w:val="171717"/>
          <w:sz w:val="24"/>
          <w:szCs w:val="24"/>
        </w:rPr>
        <w:t>-</w:t>
      </w:r>
      <w:r w:rsidRPr="00D76DC7">
        <w:rPr>
          <w:rFonts w:ascii="Times New Roman" w:hAnsi="Times New Roman" w:cs="Times New Roman"/>
          <w:color w:val="171717"/>
          <w:sz w:val="24"/>
          <w:szCs w:val="24"/>
        </w:rPr>
        <w:t xml:space="preserve">year window. Indeed, a mere 10 % increase or decrease in any land cover </w:t>
      </w:r>
      <w:r w:rsidR="00B8752F">
        <w:rPr>
          <w:rFonts w:ascii="Times New Roman" w:hAnsi="Times New Roman" w:cs="Times New Roman"/>
          <w:color w:val="171717"/>
          <w:sz w:val="24"/>
          <w:szCs w:val="24"/>
        </w:rPr>
        <w:t xml:space="preserve">type </w:t>
      </w:r>
      <w:r w:rsidRPr="00D76DC7">
        <w:rPr>
          <w:rFonts w:ascii="Times New Roman" w:hAnsi="Times New Roman" w:cs="Times New Roman"/>
          <w:color w:val="171717"/>
          <w:sz w:val="24"/>
          <w:szCs w:val="24"/>
        </w:rPr>
        <w:t xml:space="preserve">leads to </w:t>
      </w:r>
      <w:r w:rsidR="00B8752F">
        <w:rPr>
          <w:rFonts w:ascii="Times New Roman" w:hAnsi="Times New Roman" w:cs="Times New Roman"/>
          <w:color w:val="171717"/>
          <w:sz w:val="24"/>
          <w:szCs w:val="24"/>
        </w:rPr>
        <w:t xml:space="preserve">a substantial weighting of the past land cover composition in explaining </w:t>
      </w:r>
      <w:r w:rsidRPr="00D76DC7">
        <w:rPr>
          <w:rFonts w:ascii="Times New Roman" w:hAnsi="Times New Roman" w:cs="Times New Roman"/>
          <w:color w:val="171717"/>
          <w:sz w:val="24"/>
          <w:szCs w:val="24"/>
        </w:rPr>
        <w:t>the</w:t>
      </w:r>
      <w:r w:rsidR="00F74AFA">
        <w:rPr>
          <w:rFonts w:ascii="Times New Roman" w:hAnsi="Times New Roman" w:cs="Times New Roman"/>
          <w:color w:val="171717"/>
          <w:sz w:val="24"/>
          <w:szCs w:val="24"/>
        </w:rPr>
        <w:t xml:space="preserve"> current</w:t>
      </w:r>
      <w:r w:rsidRPr="00D76DC7">
        <w:rPr>
          <w:rFonts w:ascii="Times New Roman" w:hAnsi="Times New Roman" w:cs="Times New Roman"/>
          <w:color w:val="171717"/>
          <w:sz w:val="24"/>
          <w:szCs w:val="24"/>
        </w:rPr>
        <w:t xml:space="preserve"> </w:t>
      </w:r>
      <w:r w:rsidR="00B8752F">
        <w:rPr>
          <w:rFonts w:ascii="Times New Roman" w:hAnsi="Times New Roman" w:cs="Times New Roman"/>
          <w:color w:val="171717"/>
          <w:sz w:val="24"/>
          <w:szCs w:val="24"/>
        </w:rPr>
        <w:t xml:space="preserve">effective </w:t>
      </w:r>
      <w:r w:rsidRPr="00D76DC7">
        <w:rPr>
          <w:rFonts w:ascii="Times New Roman" w:hAnsi="Times New Roman" w:cs="Times New Roman"/>
          <w:color w:val="171717"/>
          <w:sz w:val="24"/>
          <w:szCs w:val="24"/>
        </w:rPr>
        <w:t>number of species (proportional contribution of past landscape &gt; 0.6, Fig. 2F).</w:t>
      </w:r>
      <w:r w:rsidR="00B8752F">
        <w:rPr>
          <w:rFonts w:ascii="Times New Roman" w:hAnsi="Times New Roman" w:cs="Times New Roman"/>
          <w:color w:val="171717"/>
          <w:sz w:val="24"/>
          <w:szCs w:val="24"/>
        </w:rPr>
        <w:t xml:space="preserve"> </w:t>
      </w:r>
      <w:r w:rsidR="00ED17C5">
        <w:rPr>
          <w:rFonts w:ascii="Times New Roman" w:hAnsi="Times New Roman" w:cs="Times New Roman"/>
          <w:color w:val="171717"/>
          <w:sz w:val="24"/>
          <w:szCs w:val="24"/>
        </w:rPr>
        <w:t>Specifically,</w:t>
      </w:r>
      <w:r w:rsidR="00ED17C5" w:rsidRPr="00D76DC7">
        <w:rPr>
          <w:rFonts w:ascii="Times New Roman" w:hAnsi="Times New Roman" w:cs="Times New Roman"/>
          <w:color w:val="171717"/>
          <w:sz w:val="24"/>
          <w:szCs w:val="24"/>
        </w:rPr>
        <w:t xml:space="preserve"> strong legacies were observed for gains of urban and cropland (Fig 2A, Fig. 2E), and for losses of grassland and cropland (Fig 2D, Fig. 2E). A 10% change in these </w:t>
      </w:r>
      <w:r w:rsidR="00B8752F">
        <w:rPr>
          <w:rFonts w:ascii="Times New Roman" w:hAnsi="Times New Roman" w:cs="Times New Roman"/>
          <w:color w:val="171717"/>
          <w:sz w:val="24"/>
          <w:szCs w:val="24"/>
        </w:rPr>
        <w:t>land cover types</w:t>
      </w:r>
      <w:r w:rsidR="00B8752F" w:rsidRPr="00D76DC7">
        <w:rPr>
          <w:rFonts w:ascii="Times New Roman" w:hAnsi="Times New Roman" w:cs="Times New Roman"/>
          <w:color w:val="171717"/>
          <w:sz w:val="24"/>
          <w:szCs w:val="24"/>
        </w:rPr>
        <w:t xml:space="preserve"> </w:t>
      </w:r>
      <w:r w:rsidR="00ED17C5" w:rsidRPr="00D76DC7">
        <w:rPr>
          <w:rFonts w:ascii="Times New Roman" w:hAnsi="Times New Roman" w:cs="Times New Roman"/>
          <w:color w:val="171717"/>
          <w:sz w:val="24"/>
          <w:szCs w:val="24"/>
        </w:rPr>
        <w:t xml:space="preserve">led to </w:t>
      </w:r>
      <w:r w:rsidR="00B8752F">
        <w:rPr>
          <w:rFonts w:ascii="Times New Roman" w:hAnsi="Times New Roman" w:cs="Times New Roman"/>
          <w:color w:val="171717"/>
          <w:sz w:val="24"/>
          <w:szCs w:val="24"/>
        </w:rPr>
        <w:t xml:space="preserve">the </w:t>
      </w:r>
      <w:r w:rsidR="00ED17C5" w:rsidRPr="00D76DC7">
        <w:rPr>
          <w:rFonts w:ascii="Times New Roman" w:hAnsi="Times New Roman" w:cs="Times New Roman"/>
          <w:color w:val="171717"/>
          <w:sz w:val="24"/>
          <w:szCs w:val="24"/>
        </w:rPr>
        <w:t>effective number of species being almost completely explained by the past land cover composition (proportional contribution of past landscape &gt;= 0.9). Conversely, a loss of 10% of forest cover or a 10% gain of grassland were associated with less</w:t>
      </w:r>
      <w:r w:rsidR="00ED17C5">
        <w:rPr>
          <w:rFonts w:ascii="Times New Roman" w:hAnsi="Times New Roman" w:cs="Times New Roman"/>
          <w:color w:val="171717"/>
          <w:sz w:val="24"/>
          <w:szCs w:val="24"/>
        </w:rPr>
        <w:t xml:space="preserve"> pronounced</w:t>
      </w:r>
      <w:r w:rsidR="00ED17C5" w:rsidRPr="00D76DC7">
        <w:rPr>
          <w:rFonts w:ascii="Times New Roman" w:hAnsi="Times New Roman" w:cs="Times New Roman"/>
          <w:color w:val="171717"/>
          <w:sz w:val="24"/>
          <w:szCs w:val="24"/>
        </w:rPr>
        <w:t xml:space="preserve"> legacy </w:t>
      </w:r>
      <w:r w:rsidR="00ED17C5">
        <w:rPr>
          <w:rFonts w:ascii="Times New Roman" w:hAnsi="Times New Roman" w:cs="Times New Roman"/>
          <w:color w:val="171717"/>
          <w:sz w:val="24"/>
          <w:szCs w:val="24"/>
        </w:rPr>
        <w:t xml:space="preserve">effects </w:t>
      </w:r>
      <w:r w:rsidR="00ED17C5" w:rsidRPr="00D76DC7">
        <w:rPr>
          <w:rFonts w:ascii="Times New Roman" w:hAnsi="Times New Roman" w:cs="Times New Roman"/>
          <w:color w:val="171717"/>
          <w:sz w:val="24"/>
          <w:szCs w:val="24"/>
        </w:rPr>
        <w:t xml:space="preserve">(proportional contribution of past landscape = 0.68 and 0.67, respectively; Fig. 2B, Fig. 2D). </w:t>
      </w:r>
      <w:r w:rsidR="00E45D6D">
        <w:rPr>
          <w:rFonts w:ascii="Times New Roman" w:hAnsi="Times New Roman" w:cs="Times New Roman"/>
          <w:color w:val="171717"/>
          <w:sz w:val="24"/>
          <w:szCs w:val="24"/>
        </w:rPr>
        <w:t xml:space="preserve">Whether cover was lost or gained also mattered for legacy effects; for example, </w:t>
      </w:r>
      <w:r w:rsidR="00ED17C5" w:rsidRPr="005E2CA0">
        <w:rPr>
          <w:rFonts w:ascii="Times New Roman" w:hAnsi="Times New Roman" w:cs="Times New Roman"/>
          <w:color w:val="171717"/>
          <w:sz w:val="24"/>
          <w:szCs w:val="24"/>
        </w:rPr>
        <w:t>forest cover</w:t>
      </w:r>
      <w:r w:rsidR="00E45D6D">
        <w:rPr>
          <w:rFonts w:ascii="Times New Roman" w:hAnsi="Times New Roman" w:cs="Times New Roman"/>
          <w:color w:val="171717"/>
          <w:sz w:val="24"/>
          <w:szCs w:val="24"/>
        </w:rPr>
        <w:t xml:space="preserve"> gain</w:t>
      </w:r>
      <w:r w:rsidR="00ED17C5" w:rsidRPr="005E2CA0">
        <w:rPr>
          <w:rFonts w:ascii="Times New Roman" w:hAnsi="Times New Roman" w:cs="Times New Roman"/>
          <w:color w:val="171717"/>
          <w:sz w:val="24"/>
          <w:szCs w:val="24"/>
        </w:rPr>
        <w:t xml:space="preserve"> </w:t>
      </w:r>
      <w:r w:rsidR="00E45D6D">
        <w:rPr>
          <w:rFonts w:ascii="Times New Roman" w:hAnsi="Times New Roman" w:cs="Times New Roman"/>
          <w:color w:val="171717"/>
          <w:sz w:val="24"/>
          <w:szCs w:val="24"/>
        </w:rPr>
        <w:t>implied</w:t>
      </w:r>
      <w:r w:rsidR="00E45D6D" w:rsidRPr="005E2CA0">
        <w:rPr>
          <w:rFonts w:ascii="Times New Roman" w:hAnsi="Times New Roman" w:cs="Times New Roman"/>
          <w:color w:val="171717"/>
          <w:sz w:val="24"/>
          <w:szCs w:val="24"/>
        </w:rPr>
        <w:t xml:space="preserve"> </w:t>
      </w:r>
      <w:r w:rsidR="00E45D6D">
        <w:rPr>
          <w:rFonts w:ascii="Times New Roman" w:hAnsi="Times New Roman" w:cs="Times New Roman"/>
          <w:color w:val="171717"/>
          <w:sz w:val="24"/>
          <w:szCs w:val="24"/>
        </w:rPr>
        <w:t>a</w:t>
      </w:r>
      <w:r w:rsidR="00E45D6D" w:rsidRPr="005E2CA0">
        <w:rPr>
          <w:rFonts w:ascii="Times New Roman" w:hAnsi="Times New Roman" w:cs="Times New Roman"/>
          <w:color w:val="171717"/>
          <w:sz w:val="24"/>
          <w:szCs w:val="24"/>
        </w:rPr>
        <w:t xml:space="preserve"> </w:t>
      </w:r>
      <w:r w:rsidR="00ED17C5" w:rsidRPr="005E2CA0">
        <w:rPr>
          <w:rFonts w:ascii="Times New Roman" w:hAnsi="Times New Roman" w:cs="Times New Roman"/>
          <w:color w:val="171717"/>
          <w:sz w:val="24"/>
          <w:szCs w:val="24"/>
        </w:rPr>
        <w:t>stronger legac</w:t>
      </w:r>
      <w:r w:rsidR="00E45D6D">
        <w:rPr>
          <w:rFonts w:ascii="Times New Roman" w:hAnsi="Times New Roman" w:cs="Times New Roman"/>
          <w:color w:val="171717"/>
          <w:sz w:val="24"/>
          <w:szCs w:val="24"/>
        </w:rPr>
        <w:t>y effect</w:t>
      </w:r>
      <w:r w:rsidR="00ED17C5" w:rsidRPr="005E2CA0">
        <w:rPr>
          <w:rFonts w:ascii="Times New Roman" w:hAnsi="Times New Roman" w:cs="Times New Roman"/>
          <w:color w:val="171717"/>
          <w:sz w:val="24"/>
          <w:szCs w:val="24"/>
        </w:rPr>
        <w:t xml:space="preserve"> than forest loss (Fig. 2B), while the opposite was true for grasslands. </w:t>
      </w:r>
      <w:r w:rsidR="00B8752F">
        <w:rPr>
          <w:rFonts w:ascii="Times New Roman" w:hAnsi="Times New Roman" w:cs="Times New Roman"/>
          <w:color w:val="171717"/>
          <w:sz w:val="24"/>
          <w:szCs w:val="24"/>
        </w:rPr>
        <w:t>Taken</w:t>
      </w:r>
      <w:r w:rsidR="00ED17C5" w:rsidRPr="005E2CA0">
        <w:rPr>
          <w:rFonts w:ascii="Times New Roman" w:hAnsi="Times New Roman" w:cs="Times New Roman"/>
          <w:color w:val="171717"/>
          <w:sz w:val="24"/>
          <w:szCs w:val="24"/>
        </w:rPr>
        <w:t xml:space="preserve"> together</w:t>
      </w:r>
      <w:r w:rsidR="00B8752F">
        <w:rPr>
          <w:rFonts w:ascii="Times New Roman" w:hAnsi="Times New Roman" w:cs="Times New Roman"/>
          <w:color w:val="171717"/>
          <w:sz w:val="24"/>
          <w:szCs w:val="24"/>
        </w:rPr>
        <w:t>,</w:t>
      </w:r>
      <w:r w:rsidR="00ED17C5" w:rsidRPr="005E2CA0">
        <w:rPr>
          <w:rFonts w:ascii="Times New Roman" w:hAnsi="Times New Roman" w:cs="Times New Roman"/>
          <w:color w:val="171717"/>
          <w:sz w:val="24"/>
          <w:szCs w:val="24"/>
        </w:rPr>
        <w:t xml:space="preserve"> our results highlight the importance of considering multiple attributes of land cover change over time: magnitude, type and directionality.</w:t>
      </w:r>
      <w:r w:rsidR="00ED17C5" w:rsidRPr="00D76DC7">
        <w:rPr>
          <w:rFonts w:ascii="Times New Roman" w:hAnsi="Times New Roman" w:cs="Times New Roman"/>
          <w:color w:val="171717"/>
          <w:sz w:val="24"/>
          <w:szCs w:val="24"/>
        </w:rPr>
        <w:t xml:space="preserve"> </w:t>
      </w:r>
    </w:p>
    <w:p w14:paraId="5371AAA8" w14:textId="6654479D" w:rsidR="00ED17C5" w:rsidRDefault="00ED17C5" w:rsidP="00C714BA">
      <w:pPr>
        <w:spacing w:after="0" w:line="480" w:lineRule="auto"/>
        <w:jc w:val="both"/>
        <w:textAlignment w:val="baseline"/>
        <w:rPr>
          <w:rFonts w:ascii="Times New Roman" w:hAnsi="Times New Roman" w:cs="Times New Roman"/>
          <w:color w:val="171717"/>
          <w:sz w:val="24"/>
          <w:szCs w:val="24"/>
        </w:rPr>
      </w:pPr>
    </w:p>
    <w:p w14:paraId="4A4C4B58" w14:textId="19E3582A" w:rsidR="00ED17C5" w:rsidRDefault="00ED17C5" w:rsidP="00C714BA">
      <w:pPr>
        <w:spacing w:after="0" w:line="480" w:lineRule="auto"/>
        <w:jc w:val="both"/>
        <w:textAlignment w:val="baseline"/>
        <w:rPr>
          <w:rFonts w:ascii="Times New Roman" w:hAnsi="Times New Roman" w:cs="Times New Roman"/>
          <w:color w:val="171717"/>
          <w:sz w:val="24"/>
          <w:szCs w:val="24"/>
        </w:rPr>
      </w:pPr>
    </w:p>
    <w:p w14:paraId="41BA0665" w14:textId="79F15DD5" w:rsidR="00ED17C5" w:rsidRDefault="00ED17C5" w:rsidP="00C714BA">
      <w:pPr>
        <w:spacing w:after="0" w:line="480" w:lineRule="auto"/>
        <w:jc w:val="both"/>
        <w:textAlignment w:val="baseline"/>
        <w:rPr>
          <w:rFonts w:ascii="Times New Roman" w:hAnsi="Times New Roman" w:cs="Times New Roman"/>
          <w:color w:val="171717"/>
          <w:sz w:val="24"/>
          <w:szCs w:val="24"/>
        </w:rPr>
      </w:pPr>
    </w:p>
    <w:p w14:paraId="3BA99C3B" w14:textId="4594EED1" w:rsidR="00ED17C5" w:rsidRDefault="00ED17C5" w:rsidP="00C714BA">
      <w:pPr>
        <w:spacing w:after="0" w:line="480" w:lineRule="auto"/>
        <w:jc w:val="both"/>
        <w:textAlignment w:val="baseline"/>
        <w:rPr>
          <w:rFonts w:ascii="Times New Roman" w:hAnsi="Times New Roman" w:cs="Times New Roman"/>
          <w:color w:val="171717"/>
          <w:sz w:val="24"/>
          <w:szCs w:val="24"/>
        </w:rPr>
      </w:pPr>
    </w:p>
    <w:p w14:paraId="7D9A9FAA" w14:textId="652CBECD" w:rsidR="00ED17C5" w:rsidRDefault="00ED17C5" w:rsidP="00C714BA">
      <w:pPr>
        <w:spacing w:after="0" w:line="480" w:lineRule="auto"/>
        <w:jc w:val="both"/>
        <w:textAlignment w:val="baseline"/>
        <w:rPr>
          <w:rFonts w:ascii="Times New Roman" w:hAnsi="Times New Roman" w:cs="Times New Roman"/>
          <w:color w:val="171717"/>
          <w:sz w:val="24"/>
          <w:szCs w:val="24"/>
        </w:rPr>
      </w:pPr>
    </w:p>
    <w:p w14:paraId="00A098D5" w14:textId="77777777" w:rsidR="00ED17C5" w:rsidRPr="00D76DC7" w:rsidRDefault="00ED17C5" w:rsidP="00C714BA">
      <w:pPr>
        <w:spacing w:after="0" w:line="480" w:lineRule="auto"/>
        <w:jc w:val="both"/>
        <w:textAlignment w:val="baseline"/>
        <w:rPr>
          <w:rFonts w:ascii="Times New Roman" w:hAnsi="Times New Roman" w:cs="Times New Roman"/>
          <w:b/>
          <w:bCs/>
          <w:i/>
          <w:iCs/>
          <w:color w:val="171717"/>
          <w:sz w:val="24"/>
          <w:szCs w:val="24"/>
        </w:rPr>
      </w:pPr>
    </w:p>
    <w:p w14:paraId="3928618E" w14:textId="77777777" w:rsidR="00ED17C5" w:rsidRDefault="00ED17C5" w:rsidP="00CC2F00">
      <w:pPr>
        <w:spacing w:after="0" w:line="480" w:lineRule="auto"/>
        <w:jc w:val="both"/>
        <w:textAlignment w:val="baseline"/>
        <w:rPr>
          <w:rFonts w:ascii="Times New Roman" w:hAnsi="Times New Roman" w:cs="Times New Roman"/>
          <w:color w:val="171717"/>
          <w:sz w:val="24"/>
          <w:szCs w:val="24"/>
        </w:rPr>
        <w:sectPr w:rsidR="00ED17C5">
          <w:pgSz w:w="11906" w:h="16838"/>
          <w:pgMar w:top="1440" w:right="1440" w:bottom="1440" w:left="1440" w:header="0" w:footer="708" w:gutter="0"/>
          <w:lnNumType w:countBy="1" w:distance="283" w:restart="continuous"/>
          <w:cols w:space="720"/>
          <w:formProt w:val="0"/>
          <w:docGrid w:linePitch="360" w:charSpace="8192"/>
        </w:sectPr>
      </w:pPr>
    </w:p>
    <w:p w14:paraId="3233B8ED" w14:textId="1811FDFA" w:rsidR="006532D3" w:rsidRDefault="002F0BFE" w:rsidP="00ED17C5">
      <w:pPr>
        <w:spacing w:after="0" w:line="240" w:lineRule="auto"/>
        <w:jc w:val="both"/>
        <w:textAlignment w:val="baseline"/>
      </w:pPr>
      <w:r w:rsidRPr="00D76DC7">
        <w:rPr>
          <w:rFonts w:ascii="Times New Roman" w:eastAsia="Times New Roman" w:hAnsi="Times New Roman" w:cs="Times New Roman"/>
          <w:b/>
          <w:bCs/>
          <w:noProof/>
          <w:color w:val="171717"/>
          <w:sz w:val="24"/>
          <w:szCs w:val="24"/>
          <w:lang w:eastAsia="en-GB"/>
        </w:rPr>
        <w:lastRenderedPageBreak/>
        <w:drawing>
          <wp:anchor distT="0" distB="0" distL="114300" distR="114300" simplePos="0" relativeHeight="251674624" behindDoc="0" locked="0" layoutInCell="1" allowOverlap="1" wp14:anchorId="1A12C734" wp14:editId="041C865E">
            <wp:simplePos x="0" y="0"/>
            <wp:positionH relativeFrom="column">
              <wp:posOffset>1454150</wp:posOffset>
            </wp:positionH>
            <wp:positionV relativeFrom="paragraph">
              <wp:posOffset>618</wp:posOffset>
            </wp:positionV>
            <wp:extent cx="6661150" cy="4678680"/>
            <wp:effectExtent l="0" t="0" r="6350" b="7620"/>
            <wp:wrapTopAndBottom/>
            <wp:docPr id="2"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A picture containing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661150" cy="4678680"/>
                    </a:xfrm>
                    <a:prstGeom prst="rect">
                      <a:avLst/>
                    </a:prstGeom>
                  </pic:spPr>
                </pic:pic>
              </a:graphicData>
            </a:graphic>
            <wp14:sizeRelH relativeFrom="margin">
              <wp14:pctWidth>0</wp14:pctWidth>
            </wp14:sizeRelH>
            <wp14:sizeRelV relativeFrom="margin">
              <wp14:pctHeight>0</wp14:pctHeight>
            </wp14:sizeRelV>
          </wp:anchor>
        </w:drawing>
      </w:r>
      <w:r w:rsidR="006532D3">
        <w:rPr>
          <w:rFonts w:ascii="Times New Roman" w:eastAsia="Times New Roman" w:hAnsi="Times New Roman" w:cs="Times New Roman"/>
          <w:b/>
          <w:bCs/>
          <w:color w:val="171717"/>
          <w:sz w:val="24"/>
          <w:szCs w:val="24"/>
          <w:lang w:eastAsia="en-GB"/>
        </w:rPr>
        <w:t>Fig. 2.</w:t>
      </w:r>
      <w:r w:rsidR="006532D3">
        <w:rPr>
          <w:rFonts w:ascii="Times New Roman" w:eastAsia="Times New Roman" w:hAnsi="Times New Roman" w:cs="Times New Roman"/>
          <w:color w:val="171717"/>
          <w:sz w:val="24"/>
          <w:szCs w:val="24"/>
          <w:lang w:eastAsia="en-GB"/>
        </w:rPr>
        <w:t xml:space="preserve"> </w:t>
      </w:r>
      <w:r w:rsidR="006532D3">
        <w:rPr>
          <w:rFonts w:ascii="Times New Roman" w:eastAsia="Times New Roman" w:hAnsi="Times New Roman" w:cs="Times New Roman"/>
          <w:b/>
          <w:bCs/>
          <w:color w:val="171717"/>
          <w:sz w:val="24"/>
          <w:szCs w:val="24"/>
          <w:lang w:eastAsia="en-GB"/>
        </w:rPr>
        <w:t xml:space="preserve">The contribution of past landscape to the current effective number of species depends on the type, amount and directionality of land cover change. (A, B, C, D, E) </w:t>
      </w:r>
      <w:r w:rsidR="006532D3">
        <w:rPr>
          <w:rFonts w:ascii="Times New Roman" w:eastAsia="Times New Roman" w:hAnsi="Times New Roman" w:cs="Times New Roman"/>
          <w:color w:val="171717"/>
          <w:sz w:val="24"/>
          <w:szCs w:val="24"/>
          <w:lang w:eastAsia="en-GB"/>
        </w:rPr>
        <w:t>Our model allowed us to quantify the proportional contribution of the past landscape in 2001 on the effective number of species in 2016 (y-axis), in response to positive and negative changes of different land cover types between the two time points (x-axis). A value of 0 on the y-axis indicates that the effective number of species in 2016 is completely explained by contemporary land cover</w:t>
      </w:r>
      <w:r w:rsidR="00C92F57">
        <w:rPr>
          <w:rFonts w:ascii="Times New Roman" w:eastAsia="Times New Roman" w:hAnsi="Times New Roman" w:cs="Times New Roman"/>
          <w:color w:val="171717"/>
          <w:sz w:val="24"/>
          <w:szCs w:val="24"/>
          <w:lang w:eastAsia="en-GB"/>
        </w:rPr>
        <w:t xml:space="preserve"> whereas</w:t>
      </w:r>
      <w:r w:rsidR="006532D3">
        <w:rPr>
          <w:rFonts w:ascii="Times New Roman" w:eastAsia="Times New Roman" w:hAnsi="Times New Roman" w:cs="Times New Roman"/>
          <w:color w:val="171717"/>
          <w:sz w:val="24"/>
          <w:szCs w:val="24"/>
          <w:lang w:eastAsia="en-GB"/>
        </w:rPr>
        <w:t xml:space="preserve"> a value of 1 indicates that </w:t>
      </w:r>
      <w:r w:rsidR="00C92F57">
        <w:rPr>
          <w:rFonts w:ascii="Times New Roman" w:eastAsia="Times New Roman" w:hAnsi="Times New Roman" w:cs="Times New Roman"/>
          <w:color w:val="171717"/>
          <w:sz w:val="24"/>
          <w:szCs w:val="24"/>
          <w:lang w:eastAsia="en-GB"/>
        </w:rPr>
        <w:t xml:space="preserve">it </w:t>
      </w:r>
      <w:r w:rsidR="006532D3">
        <w:rPr>
          <w:rFonts w:ascii="Times New Roman" w:eastAsia="Times New Roman" w:hAnsi="Times New Roman" w:cs="Times New Roman"/>
          <w:color w:val="171717"/>
          <w:sz w:val="24"/>
          <w:szCs w:val="24"/>
          <w:lang w:eastAsia="en-GB"/>
        </w:rPr>
        <w:t xml:space="preserve">is fully described by the land cover in 2001. All values presented are </w:t>
      </w:r>
      <w:r w:rsidR="00956395">
        <w:rPr>
          <w:rFonts w:ascii="Times New Roman" w:eastAsia="Times New Roman" w:hAnsi="Times New Roman" w:cs="Times New Roman"/>
          <w:color w:val="171717"/>
          <w:sz w:val="24"/>
          <w:szCs w:val="24"/>
          <w:lang w:eastAsia="en-GB"/>
        </w:rPr>
        <w:t>predictions under the assumption that no other</w:t>
      </w:r>
      <w:r w:rsidR="006532D3">
        <w:rPr>
          <w:rFonts w:ascii="Times New Roman" w:eastAsia="Times New Roman" w:hAnsi="Times New Roman" w:cs="Times New Roman"/>
          <w:color w:val="171717"/>
          <w:sz w:val="24"/>
          <w:szCs w:val="24"/>
          <w:lang w:eastAsia="en-GB"/>
        </w:rPr>
        <w:t xml:space="preserve"> land cover changes</w:t>
      </w:r>
      <w:r w:rsidR="00527864">
        <w:rPr>
          <w:rFonts w:ascii="Times New Roman" w:eastAsia="Times New Roman" w:hAnsi="Times New Roman" w:cs="Times New Roman"/>
          <w:color w:val="171717"/>
          <w:sz w:val="24"/>
          <w:szCs w:val="24"/>
          <w:lang w:eastAsia="en-GB"/>
        </w:rPr>
        <w:t xml:space="preserve"> take place</w:t>
      </w:r>
      <w:r w:rsidR="006532D3">
        <w:rPr>
          <w:rFonts w:ascii="Times New Roman" w:eastAsia="Times New Roman" w:hAnsi="Times New Roman" w:cs="Times New Roman"/>
          <w:color w:val="171717"/>
          <w:sz w:val="24"/>
          <w:szCs w:val="24"/>
          <w:lang w:eastAsia="en-GB"/>
        </w:rPr>
        <w:t xml:space="preserve">. Lines indicate the estimated mean value of the contribution of the past landscape, while coloured areas around each line represent 95% credible intervals. </w:t>
      </w:r>
      <w:r w:rsidR="00956395">
        <w:rPr>
          <w:rFonts w:ascii="Times New Roman" w:eastAsia="Times New Roman" w:hAnsi="Times New Roman" w:cs="Times New Roman"/>
          <w:color w:val="171717"/>
          <w:sz w:val="24"/>
          <w:szCs w:val="24"/>
          <w:lang w:eastAsia="en-GB"/>
        </w:rPr>
        <w:t>Lighter shaded r</w:t>
      </w:r>
      <w:r w:rsidR="006532D3">
        <w:rPr>
          <w:rFonts w:ascii="Times New Roman" w:eastAsia="Times New Roman" w:hAnsi="Times New Roman" w:cs="Times New Roman"/>
          <w:color w:val="171717"/>
          <w:sz w:val="24"/>
          <w:szCs w:val="24"/>
          <w:lang w:eastAsia="en-GB"/>
        </w:rPr>
        <w:t xml:space="preserve">egions are predictions outside of the maximum observed land cover change. </w:t>
      </w:r>
      <w:r w:rsidR="006532D3">
        <w:rPr>
          <w:rFonts w:ascii="Times New Roman" w:eastAsia="Times New Roman" w:hAnsi="Times New Roman" w:cs="Times New Roman"/>
          <w:b/>
          <w:bCs/>
          <w:color w:val="171717"/>
          <w:sz w:val="24"/>
          <w:szCs w:val="24"/>
          <w:lang w:eastAsia="en-GB"/>
        </w:rPr>
        <w:t xml:space="preserve">(F) </w:t>
      </w:r>
      <w:r w:rsidR="006532D3">
        <w:rPr>
          <w:rFonts w:ascii="Times New Roman" w:eastAsia="Times New Roman" w:hAnsi="Times New Roman" w:cs="Times New Roman"/>
          <w:color w:val="171717"/>
          <w:sz w:val="24"/>
          <w:szCs w:val="24"/>
          <w:lang w:eastAsia="en-GB"/>
        </w:rPr>
        <w:t>Values of the proportional contribution of past landscape (y axis, 0 to 1) associated with a 10% increase or decrease for each land cover analysed.</w:t>
      </w:r>
    </w:p>
    <w:p w14:paraId="1860DA43" w14:textId="77777777" w:rsidR="00ED17C5" w:rsidRDefault="00ED17C5" w:rsidP="00CC2F00">
      <w:pPr>
        <w:spacing w:after="0" w:line="480" w:lineRule="auto"/>
        <w:jc w:val="both"/>
        <w:textAlignment w:val="baseline"/>
        <w:rPr>
          <w:rFonts w:ascii="Times New Roman" w:hAnsi="Times New Roman" w:cs="Times New Roman"/>
          <w:color w:val="171717"/>
          <w:sz w:val="24"/>
          <w:szCs w:val="24"/>
        </w:rPr>
        <w:sectPr w:rsidR="00ED17C5" w:rsidSect="00ED17C5">
          <w:pgSz w:w="16838" w:h="11906" w:orient="landscape"/>
          <w:pgMar w:top="851" w:right="1440" w:bottom="1440" w:left="851" w:header="0" w:footer="709" w:gutter="0"/>
          <w:lnNumType w:countBy="1" w:distance="284" w:restart="continuous"/>
          <w:cols w:space="720"/>
          <w:formProt w:val="0"/>
          <w:docGrid w:linePitch="360" w:charSpace="8192"/>
        </w:sectPr>
      </w:pPr>
    </w:p>
    <w:p w14:paraId="77ECF9D8" w14:textId="7A8B7536" w:rsidR="00765510" w:rsidRDefault="00765510">
      <w:pPr>
        <w:spacing w:after="0" w:line="480" w:lineRule="auto"/>
        <w:jc w:val="both"/>
        <w:textAlignment w:val="baseline"/>
        <w:rPr>
          <w:ins w:id="40" w:author="Yacob Haddou" w:date="2021-11-11T13:58:00Z"/>
          <w:rFonts w:ascii="Times New Roman" w:hAnsi="Times New Roman" w:cs="Times New Roman"/>
          <w:b/>
          <w:bCs/>
          <w:i/>
          <w:iCs/>
          <w:color w:val="171717"/>
          <w:sz w:val="24"/>
          <w:szCs w:val="24"/>
        </w:rPr>
      </w:pPr>
      <w:ins w:id="41" w:author="Yacob Haddou" w:date="2021-11-11T13:58:00Z">
        <w:r>
          <w:rPr>
            <w:rFonts w:ascii="Times New Roman" w:hAnsi="Times New Roman" w:cs="Times New Roman"/>
            <w:b/>
            <w:bCs/>
            <w:i/>
            <w:iCs/>
            <w:color w:val="171717"/>
            <w:sz w:val="24"/>
            <w:szCs w:val="24"/>
          </w:rPr>
          <w:lastRenderedPageBreak/>
          <w:t>Explaining the spatial variation in debts and credits</w:t>
        </w:r>
      </w:ins>
    </w:p>
    <w:p w14:paraId="6AF8EC48" w14:textId="09C57A2E" w:rsidR="00AC3C1A" w:rsidDel="00765510" w:rsidRDefault="00765510" w:rsidP="00BE3C67">
      <w:pPr>
        <w:spacing w:after="0" w:line="480" w:lineRule="auto"/>
        <w:ind w:firstLine="720"/>
        <w:jc w:val="both"/>
        <w:textAlignment w:val="baseline"/>
        <w:rPr>
          <w:del w:id="42" w:author="Yacob Haddou" w:date="2021-11-11T13:56:00Z"/>
          <w:rFonts w:ascii="Times New Roman" w:hAnsi="Times New Roman" w:cs="Times New Roman"/>
          <w:b/>
          <w:bCs/>
          <w:i/>
          <w:iCs/>
          <w:color w:val="171717"/>
          <w:sz w:val="24"/>
          <w:szCs w:val="24"/>
        </w:rPr>
      </w:pPr>
      <w:ins w:id="43" w:author="Yacob Haddou" w:date="2021-11-11T13:56:00Z">
        <w:r>
          <w:rPr>
            <w:rFonts w:ascii="Times New Roman" w:hAnsi="Times New Roman" w:cs="Times New Roman"/>
            <w:b/>
            <w:bCs/>
            <w:i/>
            <w:iCs/>
            <w:color w:val="171717"/>
            <w:sz w:val="24"/>
            <w:szCs w:val="24"/>
          </w:rPr>
          <w:t xml:space="preserve">Spatial </w:t>
        </w:r>
      </w:ins>
      <w:ins w:id="44" w:author="Yacob Haddou" w:date="2021-11-11T13:57:00Z">
        <w:r>
          <w:rPr>
            <w:rFonts w:ascii="Times New Roman" w:hAnsi="Times New Roman" w:cs="Times New Roman"/>
            <w:b/>
            <w:bCs/>
            <w:i/>
            <w:iCs/>
            <w:color w:val="171717"/>
            <w:sz w:val="24"/>
            <w:szCs w:val="24"/>
          </w:rPr>
          <w:t>variation</w:t>
        </w:r>
      </w:ins>
      <w:ins w:id="45" w:author="Yacob Haddou" w:date="2021-11-11T13:56:00Z">
        <w:r>
          <w:rPr>
            <w:rFonts w:ascii="Times New Roman" w:hAnsi="Times New Roman" w:cs="Times New Roman"/>
            <w:b/>
            <w:bCs/>
            <w:i/>
            <w:iCs/>
            <w:color w:val="171717"/>
            <w:sz w:val="24"/>
            <w:szCs w:val="24"/>
          </w:rPr>
          <w:t xml:space="preserve"> of land cover changes drives current debts and credit</w:t>
        </w:r>
      </w:ins>
      <w:ins w:id="46" w:author="Yacob Haddou" w:date="2021-11-11T13:57:00Z">
        <w:r>
          <w:rPr>
            <w:rFonts w:ascii="Times New Roman" w:hAnsi="Times New Roman" w:cs="Times New Roman"/>
            <w:b/>
            <w:bCs/>
            <w:i/>
            <w:iCs/>
            <w:color w:val="171717"/>
            <w:sz w:val="24"/>
            <w:szCs w:val="24"/>
          </w:rPr>
          <w:t>s</w:t>
        </w:r>
      </w:ins>
      <w:del w:id="47" w:author="Yacob Haddou" w:date="2021-11-11T13:56:00Z">
        <w:r w:rsidR="00C067C2" w:rsidRPr="00D44053" w:rsidDel="00765510">
          <w:rPr>
            <w:rFonts w:ascii="Times New Roman" w:hAnsi="Times New Roman" w:cs="Times New Roman"/>
            <w:b/>
            <w:bCs/>
            <w:i/>
            <w:iCs/>
            <w:color w:val="171717"/>
            <w:sz w:val="24"/>
            <w:szCs w:val="24"/>
          </w:rPr>
          <w:delText xml:space="preserve">Debts and credits are associated </w:delText>
        </w:r>
        <w:r w:rsidR="00D03BAC" w:rsidRPr="00D44053" w:rsidDel="00765510">
          <w:rPr>
            <w:rFonts w:ascii="Times New Roman" w:hAnsi="Times New Roman" w:cs="Times New Roman"/>
            <w:b/>
            <w:bCs/>
            <w:i/>
            <w:iCs/>
            <w:color w:val="171717"/>
            <w:sz w:val="24"/>
            <w:szCs w:val="24"/>
          </w:rPr>
          <w:delText>with</w:delText>
        </w:r>
        <w:r w:rsidR="00C067C2" w:rsidRPr="00D44053" w:rsidDel="00765510">
          <w:rPr>
            <w:rFonts w:ascii="Times New Roman" w:hAnsi="Times New Roman" w:cs="Times New Roman"/>
            <w:b/>
            <w:bCs/>
            <w:i/>
            <w:iCs/>
            <w:color w:val="171717"/>
            <w:sz w:val="24"/>
            <w:szCs w:val="24"/>
          </w:rPr>
          <w:delText xml:space="preserve"> the type</w:delText>
        </w:r>
        <w:r w:rsidDel="00765510">
          <w:rPr>
            <w:rFonts w:ascii="Times New Roman" w:hAnsi="Times New Roman" w:cs="Times New Roman"/>
            <w:b/>
            <w:bCs/>
            <w:i/>
            <w:iCs/>
            <w:color w:val="171717"/>
            <w:sz w:val="24"/>
            <w:szCs w:val="24"/>
          </w:rPr>
          <w:delText>, magnitude</w:delText>
        </w:r>
        <w:r w:rsidR="00C067C2" w:rsidRPr="00D44053" w:rsidDel="00765510">
          <w:rPr>
            <w:rFonts w:ascii="Times New Roman" w:hAnsi="Times New Roman" w:cs="Times New Roman"/>
            <w:b/>
            <w:bCs/>
            <w:i/>
            <w:iCs/>
            <w:color w:val="171717"/>
            <w:sz w:val="24"/>
            <w:szCs w:val="24"/>
          </w:rPr>
          <w:delText xml:space="preserve"> and directionality of land cover changes</w:delText>
        </w:r>
      </w:del>
    </w:p>
    <w:p w14:paraId="4BD82991" w14:textId="0E824E00" w:rsidR="00765510" w:rsidRDefault="00765510">
      <w:pPr>
        <w:spacing w:after="0" w:line="480" w:lineRule="auto"/>
        <w:jc w:val="both"/>
        <w:textAlignment w:val="baseline"/>
        <w:rPr>
          <w:ins w:id="48" w:author="Yacob Haddou" w:date="2021-11-11T13:56:00Z"/>
          <w:rFonts w:ascii="Times New Roman" w:hAnsi="Times New Roman" w:cs="Times New Roman"/>
          <w:b/>
          <w:bCs/>
          <w:i/>
          <w:iCs/>
          <w:color w:val="171717"/>
          <w:sz w:val="24"/>
          <w:szCs w:val="24"/>
        </w:rPr>
      </w:pPr>
    </w:p>
    <w:p w14:paraId="6B7E9DF7" w14:textId="3E089668" w:rsidR="00BE3C67" w:rsidRDefault="00C067C2" w:rsidP="00BE3C67">
      <w:pPr>
        <w:spacing w:after="0" w:line="480" w:lineRule="auto"/>
        <w:ind w:firstLine="720"/>
        <w:jc w:val="both"/>
        <w:textAlignment w:val="baseline"/>
        <w:rPr>
          <w:rFonts w:ascii="Times New Roman" w:hAnsi="Times New Roman" w:cs="Times New Roman"/>
          <w:color w:val="171717"/>
          <w:sz w:val="24"/>
          <w:szCs w:val="24"/>
        </w:rPr>
      </w:pPr>
      <w:r>
        <w:rPr>
          <w:rFonts w:ascii="Times New Roman" w:hAnsi="Times New Roman" w:cs="Times New Roman"/>
          <w:color w:val="171717"/>
          <w:sz w:val="24"/>
          <w:szCs w:val="24"/>
        </w:rPr>
        <w:t>Land cover changes have not been homogenous across the contiguous USA (Fig. 3). For instance, much of the</w:t>
      </w:r>
      <w:r w:rsidR="00014626">
        <w:rPr>
          <w:rFonts w:ascii="Times New Roman" w:hAnsi="Times New Roman" w:cs="Times New Roman"/>
          <w:color w:val="171717"/>
          <w:sz w:val="24"/>
          <w:szCs w:val="24"/>
        </w:rPr>
        <w:t xml:space="preserve"> area in the</w:t>
      </w:r>
      <w:r>
        <w:rPr>
          <w:rFonts w:ascii="Times New Roman" w:hAnsi="Times New Roman" w:cs="Times New Roman"/>
          <w:color w:val="171717"/>
          <w:sz w:val="24"/>
          <w:szCs w:val="24"/>
        </w:rPr>
        <w:t xml:space="preserve"> central </w:t>
      </w:r>
      <w:r w:rsidR="00014626">
        <w:rPr>
          <w:rFonts w:ascii="Times New Roman" w:hAnsi="Times New Roman" w:cs="Times New Roman"/>
          <w:color w:val="171717"/>
          <w:sz w:val="24"/>
          <w:szCs w:val="24"/>
        </w:rPr>
        <w:t xml:space="preserve">United States has </w:t>
      </w:r>
      <w:r>
        <w:rPr>
          <w:rFonts w:ascii="Times New Roman" w:hAnsi="Times New Roman" w:cs="Times New Roman"/>
          <w:color w:val="171717"/>
          <w:sz w:val="24"/>
          <w:szCs w:val="24"/>
        </w:rPr>
        <w:t>experienced large scale conversion of grasslands (Fig. 3D) into croplands (Fig. 3E). Forest loss has been concentrated in the North</w:t>
      </w:r>
      <w:r w:rsidR="00E94801">
        <w:rPr>
          <w:rFonts w:ascii="Times New Roman" w:hAnsi="Times New Roman" w:cs="Times New Roman"/>
          <w:color w:val="171717"/>
          <w:sz w:val="24"/>
          <w:szCs w:val="24"/>
        </w:rPr>
        <w:t>w</w:t>
      </w:r>
      <w:r>
        <w:rPr>
          <w:rFonts w:ascii="Times New Roman" w:hAnsi="Times New Roman" w:cs="Times New Roman"/>
          <w:color w:val="171717"/>
          <w:sz w:val="24"/>
          <w:szCs w:val="24"/>
        </w:rPr>
        <w:t>est as well as along the Appalachian Mountains (Fig. 3B)</w:t>
      </w:r>
      <w:r w:rsidR="009C5B38">
        <w:rPr>
          <w:rFonts w:ascii="Times New Roman" w:hAnsi="Times New Roman" w:cs="Times New Roman"/>
          <w:color w:val="171717"/>
          <w:sz w:val="24"/>
          <w:szCs w:val="24"/>
        </w:rPr>
        <w:t>, where</w:t>
      </w:r>
      <w:r>
        <w:rPr>
          <w:rFonts w:ascii="Times New Roman" w:hAnsi="Times New Roman" w:cs="Times New Roman"/>
          <w:color w:val="171717"/>
          <w:sz w:val="24"/>
          <w:szCs w:val="24"/>
        </w:rPr>
        <w:t xml:space="preserve"> forests have been </w:t>
      </w:r>
      <w:r w:rsidR="007276AC">
        <w:rPr>
          <w:rFonts w:ascii="Times New Roman" w:hAnsi="Times New Roman" w:cs="Times New Roman"/>
          <w:color w:val="171717"/>
          <w:sz w:val="24"/>
          <w:szCs w:val="24"/>
        </w:rPr>
        <w:t xml:space="preserve">mostly </w:t>
      </w:r>
      <w:r>
        <w:rPr>
          <w:rFonts w:ascii="Times New Roman" w:hAnsi="Times New Roman" w:cs="Times New Roman"/>
          <w:color w:val="171717"/>
          <w:sz w:val="24"/>
          <w:szCs w:val="24"/>
        </w:rPr>
        <w:t xml:space="preserve">converted to grasslands (Fig. 3D), including pasture. </w:t>
      </w:r>
      <w:r w:rsidR="009C5B38">
        <w:rPr>
          <w:rFonts w:ascii="Times New Roman" w:hAnsi="Times New Roman" w:cs="Times New Roman"/>
          <w:color w:val="171717"/>
          <w:sz w:val="24"/>
          <w:szCs w:val="24"/>
        </w:rPr>
        <w:t>U</w:t>
      </w:r>
      <w:r>
        <w:rPr>
          <w:rFonts w:ascii="Times New Roman" w:hAnsi="Times New Roman" w:cs="Times New Roman"/>
          <w:color w:val="171717"/>
          <w:sz w:val="24"/>
          <w:szCs w:val="24"/>
        </w:rPr>
        <w:t xml:space="preserve">rban development has occurred around major metropolitan areas across the entire US, although particularly in the East (Fig. 3A). </w:t>
      </w:r>
      <w:r w:rsidR="009C5B38">
        <w:rPr>
          <w:rFonts w:ascii="Times New Roman" w:hAnsi="Times New Roman" w:cs="Times New Roman"/>
          <w:color w:val="171717"/>
          <w:sz w:val="24"/>
          <w:szCs w:val="24"/>
        </w:rPr>
        <w:t>In contrast,</w:t>
      </w:r>
      <w:r>
        <w:rPr>
          <w:rFonts w:ascii="Times New Roman" w:hAnsi="Times New Roman" w:cs="Times New Roman"/>
          <w:color w:val="171717"/>
          <w:sz w:val="24"/>
          <w:szCs w:val="24"/>
        </w:rPr>
        <w:t xml:space="preserve"> the vast areas of desert and shrubland of the South</w:t>
      </w:r>
      <w:r w:rsidR="00E94801">
        <w:rPr>
          <w:rFonts w:ascii="Times New Roman" w:hAnsi="Times New Roman" w:cs="Times New Roman"/>
          <w:color w:val="171717"/>
          <w:sz w:val="24"/>
          <w:szCs w:val="24"/>
        </w:rPr>
        <w:t>w</w:t>
      </w:r>
      <w:r>
        <w:rPr>
          <w:rFonts w:ascii="Times New Roman" w:hAnsi="Times New Roman" w:cs="Times New Roman"/>
          <w:color w:val="171717"/>
          <w:sz w:val="24"/>
          <w:szCs w:val="24"/>
        </w:rPr>
        <w:t xml:space="preserve">est have experienced </w:t>
      </w:r>
      <w:r w:rsidR="009C5B38">
        <w:rPr>
          <w:rFonts w:ascii="Times New Roman" w:hAnsi="Times New Roman" w:cs="Times New Roman"/>
          <w:color w:val="171717"/>
          <w:sz w:val="24"/>
          <w:szCs w:val="24"/>
        </w:rPr>
        <w:t xml:space="preserve">only very limited </w:t>
      </w:r>
      <w:r>
        <w:rPr>
          <w:rFonts w:ascii="Times New Roman" w:hAnsi="Times New Roman" w:cs="Times New Roman"/>
          <w:color w:val="171717"/>
          <w:sz w:val="24"/>
          <w:szCs w:val="24"/>
        </w:rPr>
        <w:t xml:space="preserve">land </w:t>
      </w:r>
      <w:r w:rsidR="005D1FFA">
        <w:rPr>
          <w:rFonts w:ascii="Times New Roman" w:hAnsi="Times New Roman" w:cs="Times New Roman"/>
          <w:color w:val="171717"/>
          <w:sz w:val="24"/>
          <w:szCs w:val="24"/>
        </w:rPr>
        <w:t xml:space="preserve">cover </w:t>
      </w:r>
      <w:r>
        <w:rPr>
          <w:rFonts w:ascii="Times New Roman" w:hAnsi="Times New Roman" w:cs="Times New Roman"/>
          <w:color w:val="171717"/>
          <w:sz w:val="24"/>
          <w:szCs w:val="24"/>
        </w:rPr>
        <w:t>change. We hypothesi</w:t>
      </w:r>
      <w:r w:rsidR="005D1FFA">
        <w:rPr>
          <w:rFonts w:ascii="Times New Roman" w:hAnsi="Times New Roman" w:cs="Times New Roman"/>
          <w:color w:val="171717"/>
          <w:sz w:val="24"/>
          <w:szCs w:val="24"/>
        </w:rPr>
        <w:t>s</w:t>
      </w:r>
      <w:r>
        <w:rPr>
          <w:rFonts w:ascii="Times New Roman" w:hAnsi="Times New Roman" w:cs="Times New Roman"/>
          <w:color w:val="171717"/>
          <w:sz w:val="24"/>
          <w:szCs w:val="24"/>
        </w:rPr>
        <w:t>ed that some of the spatial patterns in debts and credits predicted by our model should reflect th</w:t>
      </w:r>
      <w:r w:rsidR="007D34E9">
        <w:rPr>
          <w:rFonts w:ascii="Times New Roman" w:hAnsi="Times New Roman" w:cs="Times New Roman"/>
          <w:color w:val="171717"/>
          <w:sz w:val="24"/>
          <w:szCs w:val="24"/>
        </w:rPr>
        <w:t>is</w:t>
      </w:r>
      <w:r>
        <w:rPr>
          <w:rFonts w:ascii="Times New Roman" w:hAnsi="Times New Roman" w:cs="Times New Roman"/>
          <w:color w:val="171717"/>
          <w:sz w:val="24"/>
          <w:szCs w:val="24"/>
        </w:rPr>
        <w:t xml:space="preserve"> spatial segregation of different types of land cover changes. </w:t>
      </w:r>
      <w:r w:rsidR="00ED17C5">
        <w:rPr>
          <w:rFonts w:ascii="Times New Roman" w:hAnsi="Times New Roman" w:cs="Times New Roman"/>
          <w:color w:val="171717"/>
          <w:sz w:val="24"/>
          <w:szCs w:val="24"/>
        </w:rPr>
        <w:t xml:space="preserve">To test this hypothesis, we modelled the magnitude of the predicted debts and credits as a function of changes in land cover. We found extinction debts to be significantly associated with urban and cropland gain, and with loss of wetland (Fig. 4 and Table S3). </w:t>
      </w:r>
      <w:r w:rsidR="009C5B38">
        <w:rPr>
          <w:rFonts w:ascii="Times New Roman" w:hAnsi="Times New Roman" w:cs="Times New Roman"/>
          <w:color w:val="171717"/>
          <w:sz w:val="24"/>
          <w:szCs w:val="24"/>
        </w:rPr>
        <w:t>This is consistent with earlier findings that i</w:t>
      </w:r>
      <w:r w:rsidR="00ED17C5">
        <w:rPr>
          <w:rFonts w:ascii="Times New Roman" w:hAnsi="Times New Roman" w:cs="Times New Roman"/>
          <w:color w:val="171717"/>
          <w:sz w:val="24"/>
          <w:szCs w:val="24"/>
        </w:rPr>
        <w:t>ncreases in cropland and urban cover are associated with declines in bird diversity</w:t>
      </w:r>
      <w:r w:rsidR="00ED17C5">
        <w:rPr>
          <w:rFonts w:ascii="Times New Roman" w:hAnsi="Times New Roman" w:cs="Times New Roman"/>
          <w:color w:val="171717"/>
          <w:sz w:val="24"/>
          <w:szCs w:val="24"/>
          <w:vertAlign w:val="superscript"/>
        </w:rPr>
        <w:t>20,21</w:t>
      </w:r>
      <w:r w:rsidR="009C5B38">
        <w:rPr>
          <w:rFonts w:ascii="Times New Roman" w:hAnsi="Times New Roman" w:cs="Times New Roman"/>
          <w:color w:val="171717"/>
          <w:sz w:val="24"/>
          <w:szCs w:val="24"/>
        </w:rPr>
        <w:t>; s</w:t>
      </w:r>
      <w:r w:rsidR="00ED17C5">
        <w:rPr>
          <w:rFonts w:ascii="Times New Roman" w:hAnsi="Times New Roman" w:cs="Times New Roman"/>
          <w:color w:val="171717"/>
          <w:sz w:val="24"/>
          <w:szCs w:val="24"/>
        </w:rPr>
        <w:t>imilarly, wetlands are important habitats for birds</w:t>
      </w:r>
      <w:r w:rsidR="00ED17C5">
        <w:rPr>
          <w:rFonts w:ascii="Times New Roman" w:hAnsi="Times New Roman" w:cs="Times New Roman"/>
          <w:color w:val="171717"/>
          <w:sz w:val="24"/>
          <w:szCs w:val="24"/>
          <w:vertAlign w:val="superscript"/>
        </w:rPr>
        <w:t>22</w:t>
      </w:r>
      <w:r w:rsidR="00ED17C5">
        <w:rPr>
          <w:rFonts w:ascii="Times New Roman" w:hAnsi="Times New Roman" w:cs="Times New Roman"/>
          <w:color w:val="171717"/>
          <w:sz w:val="24"/>
          <w:szCs w:val="24"/>
        </w:rPr>
        <w:t xml:space="preserve"> and </w:t>
      </w:r>
      <w:r w:rsidR="009C5B38">
        <w:rPr>
          <w:rFonts w:ascii="Times New Roman" w:hAnsi="Times New Roman" w:cs="Times New Roman"/>
          <w:color w:val="171717"/>
          <w:sz w:val="24"/>
          <w:szCs w:val="24"/>
        </w:rPr>
        <w:t xml:space="preserve">it is thus unsurprising </w:t>
      </w:r>
      <w:r w:rsidR="00ED17C5">
        <w:rPr>
          <w:rFonts w:ascii="Times New Roman" w:hAnsi="Times New Roman" w:cs="Times New Roman"/>
          <w:color w:val="171717"/>
          <w:sz w:val="24"/>
          <w:szCs w:val="24"/>
        </w:rPr>
        <w:t xml:space="preserve">that recent wetland loss is associated with extinction debts. </w:t>
      </w:r>
      <w:r w:rsidR="00BF25A1">
        <w:rPr>
          <w:rFonts w:ascii="Times New Roman" w:hAnsi="Times New Roman" w:cs="Times New Roman"/>
          <w:color w:val="171717"/>
          <w:sz w:val="24"/>
          <w:szCs w:val="24"/>
        </w:rPr>
        <w:t>We found that c</w:t>
      </w:r>
      <w:r w:rsidR="00ED17C5">
        <w:rPr>
          <w:rFonts w:ascii="Times New Roman" w:hAnsi="Times New Roman" w:cs="Times New Roman"/>
          <w:color w:val="171717"/>
          <w:sz w:val="24"/>
          <w:szCs w:val="24"/>
        </w:rPr>
        <w:t xml:space="preserve">olonisation credits were only significantly associated with recent loss of grasslands. While this association might appear at first surprising, it could be a consequence of </w:t>
      </w:r>
      <w:r w:rsidR="00BF25A1">
        <w:rPr>
          <w:rFonts w:ascii="Times New Roman" w:hAnsi="Times New Roman" w:cs="Times New Roman"/>
          <w:color w:val="171717"/>
          <w:sz w:val="24"/>
          <w:szCs w:val="24"/>
        </w:rPr>
        <w:t>the inclusion of</w:t>
      </w:r>
      <w:r w:rsidR="00ED17C5">
        <w:rPr>
          <w:rFonts w:ascii="Times New Roman" w:hAnsi="Times New Roman" w:cs="Times New Roman"/>
          <w:color w:val="171717"/>
          <w:sz w:val="24"/>
          <w:szCs w:val="24"/>
        </w:rPr>
        <w:t xml:space="preserve"> pasture within the grassland category of NLCD</w:t>
      </w:r>
      <w:r w:rsidR="00BF25A1">
        <w:rPr>
          <w:rFonts w:ascii="Times New Roman" w:hAnsi="Times New Roman" w:cs="Times New Roman"/>
          <w:color w:val="171717"/>
          <w:sz w:val="24"/>
          <w:szCs w:val="24"/>
        </w:rPr>
        <w:t>: because</w:t>
      </w:r>
      <w:r w:rsidR="00ED17C5">
        <w:rPr>
          <w:rFonts w:ascii="Times New Roman" w:hAnsi="Times New Roman" w:cs="Times New Roman"/>
          <w:color w:val="171717"/>
          <w:sz w:val="24"/>
          <w:szCs w:val="24"/>
        </w:rPr>
        <w:t xml:space="preserve"> pastures are globally associated with reduced animal diversity</w:t>
      </w:r>
      <w:r w:rsidR="00ED17C5">
        <w:rPr>
          <w:rFonts w:ascii="Times New Roman" w:hAnsi="Times New Roman" w:cs="Times New Roman"/>
          <w:color w:val="171717"/>
          <w:sz w:val="24"/>
          <w:szCs w:val="24"/>
          <w:vertAlign w:val="superscript"/>
        </w:rPr>
        <w:t>23</w:t>
      </w:r>
      <w:r w:rsidR="00ED17C5">
        <w:rPr>
          <w:rFonts w:ascii="Times New Roman" w:hAnsi="Times New Roman" w:cs="Times New Roman"/>
          <w:color w:val="171717"/>
          <w:sz w:val="24"/>
          <w:szCs w:val="24"/>
        </w:rPr>
        <w:t>, the reduction of grassland might result in future benefits to biodiversity.</w:t>
      </w:r>
    </w:p>
    <w:p w14:paraId="438D53EE" w14:textId="3B54F77C" w:rsidR="00ED17C5" w:rsidRDefault="00ED17C5" w:rsidP="00BE3C67">
      <w:pPr>
        <w:spacing w:after="0" w:line="480" w:lineRule="auto"/>
        <w:ind w:firstLine="720"/>
        <w:jc w:val="both"/>
        <w:textAlignment w:val="baseline"/>
        <w:rPr>
          <w:rFonts w:ascii="Times New Roman" w:hAnsi="Times New Roman" w:cs="Times New Roman"/>
          <w:color w:val="171717"/>
          <w:sz w:val="24"/>
          <w:szCs w:val="24"/>
        </w:rPr>
      </w:pPr>
    </w:p>
    <w:p w14:paraId="45A729F6" w14:textId="4297291F" w:rsidR="00ED17C5" w:rsidRDefault="00ED17C5" w:rsidP="00BE3C67">
      <w:pPr>
        <w:spacing w:after="0" w:line="480" w:lineRule="auto"/>
        <w:ind w:firstLine="720"/>
        <w:jc w:val="both"/>
        <w:textAlignment w:val="baseline"/>
        <w:rPr>
          <w:rFonts w:ascii="Times New Roman" w:hAnsi="Times New Roman" w:cs="Times New Roman"/>
          <w:color w:val="171717"/>
          <w:sz w:val="24"/>
          <w:szCs w:val="24"/>
        </w:rPr>
      </w:pPr>
    </w:p>
    <w:p w14:paraId="3C116394" w14:textId="736C7443" w:rsidR="00ED17C5" w:rsidRDefault="00ED17C5" w:rsidP="00BE3C67">
      <w:pPr>
        <w:spacing w:after="0" w:line="480" w:lineRule="auto"/>
        <w:ind w:firstLine="720"/>
        <w:jc w:val="both"/>
        <w:textAlignment w:val="baseline"/>
        <w:rPr>
          <w:rFonts w:ascii="Times New Roman" w:hAnsi="Times New Roman" w:cs="Times New Roman"/>
          <w:color w:val="171717"/>
          <w:sz w:val="24"/>
          <w:szCs w:val="24"/>
        </w:rPr>
      </w:pPr>
    </w:p>
    <w:p w14:paraId="50FD6BB6" w14:textId="1EE01126" w:rsidR="00ED17C5" w:rsidRPr="00ED17C5" w:rsidRDefault="00C067C2" w:rsidP="00ED17C5">
      <w:pPr>
        <w:spacing w:line="240" w:lineRule="auto"/>
        <w:jc w:val="both"/>
        <w:rPr>
          <w:rFonts w:ascii="Times New Roman" w:hAnsi="Times New Roman" w:cs="Times New Roman"/>
          <w:color w:val="171717"/>
          <w:sz w:val="24"/>
          <w:szCs w:val="24"/>
        </w:rPr>
      </w:pPr>
      <w:r>
        <w:rPr>
          <w:noProof/>
        </w:rPr>
        <w:lastRenderedPageBreak/>
        <w:drawing>
          <wp:anchor distT="0" distB="0" distL="114300" distR="114300" simplePos="0" relativeHeight="2" behindDoc="0" locked="0" layoutInCell="0" allowOverlap="1" wp14:anchorId="4C4D62EC" wp14:editId="50655062">
            <wp:simplePos x="0" y="0"/>
            <wp:positionH relativeFrom="column">
              <wp:posOffset>-71755</wp:posOffset>
            </wp:positionH>
            <wp:positionV relativeFrom="paragraph">
              <wp:posOffset>0</wp:posOffset>
            </wp:positionV>
            <wp:extent cx="5518150" cy="6777990"/>
            <wp:effectExtent l="0" t="0" r="6350" b="3810"/>
            <wp:wrapTopAndBottom/>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15"/>
                    <a:stretch>
                      <a:fillRect/>
                    </a:stretch>
                  </pic:blipFill>
                  <pic:spPr bwMode="auto">
                    <a:xfrm>
                      <a:off x="0" y="0"/>
                      <a:ext cx="5518150" cy="6777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171717"/>
          <w:sz w:val="24"/>
          <w:szCs w:val="24"/>
        </w:rPr>
        <w:t xml:space="preserve">Fig. 3. Maps of the </w:t>
      </w:r>
      <w:r w:rsidR="00BE3C67">
        <w:rPr>
          <w:rFonts w:ascii="Times New Roman" w:hAnsi="Times New Roman" w:cs="Times New Roman"/>
          <w:b/>
          <w:bCs/>
          <w:color w:val="171717"/>
          <w:sz w:val="24"/>
          <w:szCs w:val="24"/>
        </w:rPr>
        <w:t xml:space="preserve">contiguous </w:t>
      </w:r>
      <w:r>
        <w:rPr>
          <w:rFonts w:ascii="Times New Roman" w:hAnsi="Times New Roman" w:cs="Times New Roman"/>
          <w:b/>
          <w:bCs/>
          <w:color w:val="171717"/>
          <w:sz w:val="24"/>
          <w:szCs w:val="24"/>
        </w:rPr>
        <w:t xml:space="preserve">USA showing the spatial distribution of each land cover change </w:t>
      </w:r>
      <w:r w:rsidR="00E60CB1">
        <w:rPr>
          <w:rFonts w:ascii="Times New Roman" w:hAnsi="Times New Roman" w:cs="Times New Roman"/>
          <w:b/>
          <w:bCs/>
          <w:color w:val="171717"/>
          <w:sz w:val="24"/>
          <w:szCs w:val="24"/>
        </w:rPr>
        <w:t xml:space="preserve">type </w:t>
      </w:r>
      <w:r>
        <w:rPr>
          <w:rFonts w:ascii="Times New Roman" w:hAnsi="Times New Roman" w:cs="Times New Roman"/>
          <w:b/>
          <w:bCs/>
          <w:color w:val="171717"/>
          <w:sz w:val="24"/>
          <w:szCs w:val="24"/>
        </w:rPr>
        <w:t>included in the analysis</w:t>
      </w:r>
      <w:r>
        <w:rPr>
          <w:rFonts w:ascii="Times New Roman" w:hAnsi="Times New Roman" w:cs="Times New Roman"/>
          <w:color w:val="171717"/>
          <w:sz w:val="24"/>
          <w:szCs w:val="24"/>
        </w:rPr>
        <w:t xml:space="preserve"> </w:t>
      </w:r>
      <w:r>
        <w:rPr>
          <w:rFonts w:ascii="Times New Roman" w:hAnsi="Times New Roman" w:cs="Times New Roman"/>
          <w:b/>
          <w:bCs/>
          <w:color w:val="171717"/>
          <w:sz w:val="24"/>
          <w:szCs w:val="24"/>
        </w:rPr>
        <w:t>(A, B, C, D, E).</w:t>
      </w:r>
      <w:r>
        <w:rPr>
          <w:rFonts w:ascii="Times New Roman" w:hAnsi="Times New Roman" w:cs="Times New Roman"/>
          <w:color w:val="171717"/>
          <w:sz w:val="24"/>
          <w:szCs w:val="24"/>
        </w:rPr>
        <w:t xml:space="preserve"> Data represent the magnitude and directionality of change, in percentage points, between the years 2001 and 2016. Data was sourced from the open-access National Land Cover Database (NLCD) CONUS products developed by the US Geological Survey</w:t>
      </w:r>
      <w:bookmarkStart w:id="49" w:name="ZOTERO_BREF_Yf7HAxtXbiJ3"/>
      <w:r>
        <w:rPr>
          <w:rFonts w:ascii="Times New Roman" w:hAnsi="Times New Roman" w:cs="Times New Roman"/>
          <w:color w:val="171717"/>
          <w:sz w:val="24"/>
          <w:szCs w:val="24"/>
          <w:vertAlign w:val="superscript"/>
        </w:rPr>
        <w:t>18</w:t>
      </w:r>
      <w:bookmarkEnd w:id="49"/>
      <w:r>
        <w:rPr>
          <w:rFonts w:ascii="Times New Roman" w:hAnsi="Times New Roman" w:cs="Times New Roman"/>
          <w:color w:val="171717"/>
          <w:sz w:val="24"/>
          <w:szCs w:val="24"/>
        </w:rPr>
        <w:t xml:space="preserve">. </w:t>
      </w:r>
      <w:r>
        <w:rPr>
          <w:rFonts w:ascii="Times New Roman" w:hAnsi="Times New Roman" w:cs="Times New Roman"/>
          <w:b/>
          <w:bCs/>
          <w:color w:val="171717"/>
          <w:sz w:val="24"/>
          <w:szCs w:val="24"/>
        </w:rPr>
        <w:t xml:space="preserve">(F) </w:t>
      </w:r>
      <w:r>
        <w:rPr>
          <w:rFonts w:ascii="Times New Roman" w:hAnsi="Times New Roman" w:cs="Times New Roman"/>
          <w:color w:val="171717"/>
          <w:sz w:val="24"/>
          <w:szCs w:val="24"/>
        </w:rPr>
        <w:t xml:space="preserve">Total </w:t>
      </w:r>
      <w:r w:rsidR="00E60CB1">
        <w:rPr>
          <w:rFonts w:ascii="Times New Roman" w:hAnsi="Times New Roman" w:cs="Times New Roman"/>
          <w:color w:val="171717"/>
          <w:sz w:val="24"/>
          <w:szCs w:val="24"/>
        </w:rPr>
        <w:t xml:space="preserve">area </w:t>
      </w:r>
      <w:r>
        <w:rPr>
          <w:rFonts w:ascii="Times New Roman" w:hAnsi="Times New Roman" w:cs="Times New Roman"/>
          <w:color w:val="171717"/>
          <w:sz w:val="24"/>
          <w:szCs w:val="24"/>
        </w:rPr>
        <w:t>of negative and positive change</w:t>
      </w:r>
      <w:r w:rsidR="00ED17C5">
        <w:rPr>
          <w:rFonts w:ascii="Times New Roman" w:hAnsi="Times New Roman" w:cs="Times New Roman"/>
          <w:color w:val="171717"/>
          <w:sz w:val="24"/>
          <w:szCs w:val="24"/>
        </w:rPr>
        <w:t xml:space="preserve"> for each land cover covariate between 2001 and 2016 in km</w:t>
      </w:r>
      <w:r w:rsidR="00ED17C5">
        <w:rPr>
          <w:rFonts w:ascii="Times New Roman" w:hAnsi="Times New Roman" w:cs="Times New Roman"/>
          <w:color w:val="171717"/>
          <w:sz w:val="24"/>
          <w:szCs w:val="24"/>
          <w:vertAlign w:val="superscript"/>
        </w:rPr>
        <w:t>2</w:t>
      </w:r>
      <w:r w:rsidR="00ED17C5">
        <w:rPr>
          <w:rFonts w:ascii="Times New Roman" w:hAnsi="Times New Roman" w:cs="Times New Roman"/>
          <w:color w:val="171717"/>
          <w:sz w:val="24"/>
          <w:szCs w:val="24"/>
        </w:rPr>
        <w:t>.</w:t>
      </w:r>
    </w:p>
    <w:p w14:paraId="0B1AD59D" w14:textId="337D0CBE" w:rsidR="00ED17C5" w:rsidRDefault="00ED17C5" w:rsidP="00ED17C5">
      <w:pPr>
        <w:spacing w:line="240" w:lineRule="auto"/>
        <w:jc w:val="both"/>
        <w:rPr>
          <w:rFonts w:ascii="Times New Roman" w:hAnsi="Times New Roman" w:cs="Times New Roman"/>
          <w:b/>
          <w:bCs/>
          <w:color w:val="171717"/>
          <w:sz w:val="24"/>
          <w:szCs w:val="24"/>
        </w:rPr>
      </w:pPr>
    </w:p>
    <w:p w14:paraId="323B9B7C" w14:textId="77777777" w:rsidR="00ED17C5" w:rsidRDefault="00ED17C5" w:rsidP="00ED17C5">
      <w:pPr>
        <w:spacing w:line="240" w:lineRule="auto"/>
        <w:jc w:val="both"/>
        <w:rPr>
          <w:rFonts w:ascii="Times New Roman" w:hAnsi="Times New Roman" w:cs="Times New Roman"/>
          <w:b/>
          <w:bCs/>
          <w:color w:val="171717"/>
          <w:sz w:val="24"/>
          <w:szCs w:val="24"/>
        </w:rPr>
      </w:pPr>
    </w:p>
    <w:p w14:paraId="24EAAD98" w14:textId="0B0E62E3" w:rsidR="00AC3C1A" w:rsidRDefault="00ED17C5" w:rsidP="00ED17C5">
      <w:pPr>
        <w:spacing w:line="240" w:lineRule="auto"/>
        <w:jc w:val="both"/>
        <w:rPr>
          <w:rFonts w:ascii="Times New Roman" w:hAnsi="Times New Roman" w:cs="Times New Roman"/>
          <w:color w:val="171717"/>
          <w:sz w:val="24"/>
          <w:szCs w:val="24"/>
        </w:rPr>
      </w:pPr>
      <w:r>
        <w:rPr>
          <w:noProof/>
        </w:rPr>
        <w:lastRenderedPageBreak/>
        <w:drawing>
          <wp:anchor distT="0" distB="0" distL="114300" distR="114300" simplePos="0" relativeHeight="5" behindDoc="0" locked="0" layoutInCell="0" allowOverlap="1" wp14:anchorId="4AFB50F0" wp14:editId="65CD59BB">
            <wp:simplePos x="0" y="0"/>
            <wp:positionH relativeFrom="column">
              <wp:posOffset>-353695</wp:posOffset>
            </wp:positionH>
            <wp:positionV relativeFrom="paragraph">
              <wp:posOffset>0</wp:posOffset>
            </wp:positionV>
            <wp:extent cx="6107430" cy="6415405"/>
            <wp:effectExtent l="0" t="0" r="7620" b="4445"/>
            <wp:wrapTopAndBottom/>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a:picLocks noChangeAspect="1" noChangeArrowheads="1"/>
                    </pic:cNvPicPr>
                  </pic:nvPicPr>
                  <pic:blipFill>
                    <a:blip r:embed="rId16"/>
                    <a:stretch>
                      <a:fillRect/>
                    </a:stretch>
                  </pic:blipFill>
                  <pic:spPr bwMode="auto">
                    <a:xfrm>
                      <a:off x="0" y="0"/>
                      <a:ext cx="6107430" cy="6415405"/>
                    </a:xfrm>
                    <a:prstGeom prst="rect">
                      <a:avLst/>
                    </a:prstGeom>
                  </pic:spPr>
                </pic:pic>
              </a:graphicData>
            </a:graphic>
            <wp14:sizeRelH relativeFrom="margin">
              <wp14:pctWidth>0</wp14:pctWidth>
            </wp14:sizeRelH>
            <wp14:sizeRelV relativeFrom="margin">
              <wp14:pctHeight>0</wp14:pctHeight>
            </wp14:sizeRelV>
          </wp:anchor>
        </w:drawing>
      </w:r>
      <w:r w:rsidR="00C067C2">
        <w:rPr>
          <w:rFonts w:ascii="Times New Roman" w:hAnsi="Times New Roman" w:cs="Times New Roman"/>
          <w:b/>
          <w:bCs/>
          <w:color w:val="171717"/>
          <w:sz w:val="24"/>
          <w:szCs w:val="24"/>
        </w:rPr>
        <w:t>Fig. 4.</w:t>
      </w:r>
      <w:r w:rsidR="00C067C2">
        <w:rPr>
          <w:rFonts w:ascii="Times New Roman" w:hAnsi="Times New Roman" w:cs="Times New Roman"/>
          <w:color w:val="171717"/>
          <w:sz w:val="24"/>
          <w:szCs w:val="24"/>
        </w:rPr>
        <w:t xml:space="preserve"> </w:t>
      </w:r>
      <w:r w:rsidR="00C067C2">
        <w:rPr>
          <w:rFonts w:ascii="Times New Roman" w:hAnsi="Times New Roman" w:cs="Times New Roman"/>
          <w:b/>
          <w:bCs/>
          <w:color w:val="171717"/>
          <w:sz w:val="24"/>
          <w:szCs w:val="24"/>
        </w:rPr>
        <w:t>Effect of land cover change on extinction debts and colonisation credits.</w:t>
      </w:r>
      <w:r w:rsidR="00C067C2">
        <w:rPr>
          <w:rFonts w:ascii="Times New Roman" w:hAnsi="Times New Roman" w:cs="Times New Roman"/>
          <w:color w:val="171717"/>
          <w:sz w:val="24"/>
          <w:szCs w:val="24"/>
        </w:rPr>
        <w:t xml:space="preserve"> Coefficient estimates and credible intervals of different land cover change types </w:t>
      </w:r>
      <w:r w:rsidR="00862C48">
        <w:rPr>
          <w:rFonts w:ascii="Times New Roman" w:hAnsi="Times New Roman" w:cs="Times New Roman"/>
          <w:color w:val="171717"/>
          <w:sz w:val="24"/>
          <w:szCs w:val="24"/>
        </w:rPr>
        <w:t xml:space="preserve">of </w:t>
      </w:r>
      <w:r w:rsidR="00C067C2">
        <w:rPr>
          <w:rFonts w:ascii="Times New Roman" w:hAnsi="Times New Roman" w:cs="Times New Roman"/>
          <w:color w:val="171717"/>
          <w:sz w:val="24"/>
          <w:szCs w:val="24"/>
        </w:rPr>
        <w:t>a Generalised Linear Model</w:t>
      </w:r>
      <w:r w:rsidR="00862C48">
        <w:rPr>
          <w:rFonts w:ascii="Times New Roman" w:hAnsi="Times New Roman" w:cs="Times New Roman"/>
          <w:color w:val="171717"/>
          <w:sz w:val="24"/>
          <w:szCs w:val="24"/>
        </w:rPr>
        <w:t xml:space="preserve"> in which the response variable was</w:t>
      </w:r>
      <w:r w:rsidR="003654FF">
        <w:rPr>
          <w:rFonts w:ascii="Times New Roman" w:hAnsi="Times New Roman" w:cs="Times New Roman"/>
          <w:color w:val="171717"/>
          <w:sz w:val="24"/>
          <w:szCs w:val="24"/>
        </w:rPr>
        <w:t xml:space="preserve"> the</w:t>
      </w:r>
      <w:r w:rsidR="00862C48">
        <w:rPr>
          <w:rFonts w:ascii="Times New Roman" w:hAnsi="Times New Roman" w:cs="Times New Roman"/>
          <w:color w:val="171717"/>
          <w:sz w:val="24"/>
          <w:szCs w:val="24"/>
        </w:rPr>
        <w:t xml:space="preserve"> </w:t>
      </w:r>
      <w:r w:rsidR="00721D01">
        <w:rPr>
          <w:rFonts w:ascii="Times New Roman" w:hAnsi="Times New Roman" w:cs="Times New Roman"/>
          <w:color w:val="171717"/>
          <w:sz w:val="24"/>
          <w:szCs w:val="24"/>
        </w:rPr>
        <w:t>model-</w:t>
      </w:r>
      <w:r w:rsidR="00C067C2">
        <w:rPr>
          <w:rFonts w:ascii="Times New Roman" w:hAnsi="Times New Roman" w:cs="Times New Roman"/>
          <w:color w:val="171717"/>
          <w:sz w:val="24"/>
          <w:szCs w:val="24"/>
        </w:rPr>
        <w:t>predicted</w:t>
      </w:r>
      <w:r w:rsidR="003654FF">
        <w:rPr>
          <w:rFonts w:ascii="Times New Roman" w:hAnsi="Times New Roman" w:cs="Times New Roman"/>
          <w:color w:val="171717"/>
          <w:sz w:val="24"/>
          <w:szCs w:val="24"/>
        </w:rPr>
        <w:t xml:space="preserve"> magnitude of</w:t>
      </w:r>
      <w:r w:rsidR="00C067C2">
        <w:rPr>
          <w:rFonts w:ascii="Times New Roman" w:hAnsi="Times New Roman" w:cs="Times New Roman"/>
          <w:color w:val="171717"/>
          <w:sz w:val="24"/>
          <w:szCs w:val="24"/>
        </w:rPr>
        <w:t xml:space="preserve"> colonisation credits</w:t>
      </w:r>
      <w:r w:rsidR="006532D3">
        <w:rPr>
          <w:rFonts w:ascii="Times New Roman" w:hAnsi="Times New Roman" w:cs="Times New Roman"/>
          <w:color w:val="171717"/>
          <w:sz w:val="24"/>
          <w:szCs w:val="24"/>
        </w:rPr>
        <w:t xml:space="preserve"> </w:t>
      </w:r>
      <w:r w:rsidR="00C067C2">
        <w:rPr>
          <w:rFonts w:ascii="Times New Roman" w:hAnsi="Times New Roman" w:cs="Times New Roman"/>
          <w:color w:val="171717"/>
          <w:sz w:val="24"/>
          <w:szCs w:val="24"/>
        </w:rPr>
        <w:t>and extinction debts</w:t>
      </w:r>
      <w:r w:rsidR="003654FF">
        <w:rPr>
          <w:rFonts w:ascii="Times New Roman" w:hAnsi="Times New Roman" w:cs="Times New Roman"/>
          <w:color w:val="171717"/>
          <w:sz w:val="24"/>
          <w:szCs w:val="24"/>
        </w:rPr>
        <w:t xml:space="preserve"> </w:t>
      </w:r>
      <w:r w:rsidR="006532D3">
        <w:rPr>
          <w:rFonts w:ascii="Times New Roman" w:hAnsi="Times New Roman" w:cs="Times New Roman"/>
          <w:color w:val="171717"/>
          <w:sz w:val="24"/>
          <w:szCs w:val="24"/>
        </w:rPr>
        <w:t>(</w:t>
      </w:r>
      <w:r w:rsidR="00C067C2">
        <w:rPr>
          <w:rFonts w:ascii="Times New Roman" w:hAnsi="Times New Roman" w:cs="Times New Roman"/>
          <w:color w:val="171717"/>
          <w:sz w:val="24"/>
          <w:szCs w:val="24"/>
        </w:rPr>
        <w:t>see Fig.1)</w:t>
      </w:r>
      <w:r w:rsidR="003654FF">
        <w:rPr>
          <w:rFonts w:ascii="Times New Roman" w:hAnsi="Times New Roman" w:cs="Times New Roman"/>
          <w:color w:val="171717"/>
          <w:sz w:val="24"/>
          <w:szCs w:val="24"/>
        </w:rPr>
        <w:t xml:space="preserve"> and the explanatory variables were the magnitudes </w:t>
      </w:r>
      <w:r w:rsidR="009E5378">
        <w:rPr>
          <w:rFonts w:ascii="Times New Roman" w:hAnsi="Times New Roman" w:cs="Times New Roman"/>
          <w:color w:val="171717"/>
          <w:sz w:val="24"/>
          <w:szCs w:val="24"/>
        </w:rPr>
        <w:t xml:space="preserve">of the </w:t>
      </w:r>
      <w:r w:rsidR="003654FF">
        <w:rPr>
          <w:rFonts w:ascii="Times New Roman" w:hAnsi="Times New Roman" w:cs="Times New Roman"/>
          <w:color w:val="171717"/>
          <w:sz w:val="24"/>
          <w:szCs w:val="24"/>
        </w:rPr>
        <w:t>positive or negative changes in the l</w:t>
      </w:r>
      <w:r w:rsidR="009E5378">
        <w:rPr>
          <w:rFonts w:ascii="Times New Roman" w:hAnsi="Times New Roman" w:cs="Times New Roman"/>
          <w:color w:val="171717"/>
          <w:sz w:val="24"/>
          <w:szCs w:val="24"/>
        </w:rPr>
        <w:t>a</w:t>
      </w:r>
      <w:r w:rsidR="003654FF">
        <w:rPr>
          <w:rFonts w:ascii="Times New Roman" w:hAnsi="Times New Roman" w:cs="Times New Roman"/>
          <w:color w:val="171717"/>
          <w:sz w:val="24"/>
          <w:szCs w:val="24"/>
        </w:rPr>
        <w:t>nd cover types</w:t>
      </w:r>
      <w:r w:rsidR="00C067C2">
        <w:rPr>
          <w:rFonts w:ascii="Times New Roman" w:hAnsi="Times New Roman" w:cs="Times New Roman"/>
          <w:color w:val="171717"/>
          <w:sz w:val="24"/>
          <w:szCs w:val="24"/>
        </w:rPr>
        <w:t>. Credible intervals are the result of uncertainty propagation by fitting the GLM to a 1000 sets of predicted values of debts and credits generated by posterior sampling. Subsequently</w:t>
      </w:r>
      <w:r w:rsidR="00862C48">
        <w:rPr>
          <w:rFonts w:ascii="Times New Roman" w:hAnsi="Times New Roman" w:cs="Times New Roman"/>
          <w:color w:val="171717"/>
          <w:sz w:val="24"/>
          <w:szCs w:val="24"/>
        </w:rPr>
        <w:t>,</w:t>
      </w:r>
      <w:r w:rsidR="00C067C2">
        <w:rPr>
          <w:rFonts w:ascii="Times New Roman" w:hAnsi="Times New Roman" w:cs="Times New Roman"/>
          <w:color w:val="171717"/>
          <w:sz w:val="24"/>
          <w:szCs w:val="24"/>
        </w:rPr>
        <w:t xml:space="preserve"> the parameters of each fitted GLM were sampled 1000 times before</w:t>
      </w:r>
      <w:r w:rsidR="003654FF">
        <w:rPr>
          <w:rFonts w:ascii="Times New Roman" w:hAnsi="Times New Roman" w:cs="Times New Roman"/>
          <w:color w:val="171717"/>
          <w:sz w:val="24"/>
          <w:szCs w:val="24"/>
        </w:rPr>
        <w:t xml:space="preserve"> computing means and credible intervals, presented in the figure</w:t>
      </w:r>
      <w:r w:rsidR="00C067C2">
        <w:rPr>
          <w:rFonts w:ascii="Times New Roman" w:hAnsi="Times New Roman" w:cs="Times New Roman"/>
          <w:color w:val="171717"/>
          <w:sz w:val="24"/>
          <w:szCs w:val="24"/>
        </w:rPr>
        <w:t>.</w:t>
      </w:r>
    </w:p>
    <w:p w14:paraId="50CEB6D4" w14:textId="21040C97" w:rsidR="00C0087B" w:rsidRDefault="00C0087B">
      <w:pPr>
        <w:spacing w:after="0" w:line="480" w:lineRule="auto"/>
        <w:jc w:val="both"/>
        <w:rPr>
          <w:rFonts w:ascii="Times New Roman" w:hAnsi="Times New Roman" w:cs="Times New Roman"/>
          <w:color w:val="171717"/>
          <w:sz w:val="24"/>
          <w:szCs w:val="24"/>
        </w:rPr>
      </w:pPr>
    </w:p>
    <w:p w14:paraId="3363C982" w14:textId="77777777" w:rsidR="00765510" w:rsidRDefault="00765510">
      <w:pPr>
        <w:spacing w:after="0" w:line="480" w:lineRule="auto"/>
        <w:jc w:val="both"/>
        <w:rPr>
          <w:rFonts w:ascii="Times New Roman" w:hAnsi="Times New Roman" w:cs="Times New Roman"/>
          <w:color w:val="171717"/>
          <w:sz w:val="24"/>
          <w:szCs w:val="24"/>
        </w:rPr>
      </w:pPr>
    </w:p>
    <w:p w14:paraId="441255BB" w14:textId="2D57D5D4" w:rsidR="009E5378" w:rsidRDefault="009E5378">
      <w:pPr>
        <w:spacing w:after="0" w:line="480" w:lineRule="auto"/>
        <w:jc w:val="both"/>
        <w:rPr>
          <w:rFonts w:ascii="Times New Roman" w:hAnsi="Times New Roman" w:cs="Times New Roman"/>
          <w:color w:val="171717"/>
          <w:sz w:val="24"/>
          <w:szCs w:val="24"/>
        </w:rPr>
      </w:pPr>
    </w:p>
    <w:p w14:paraId="72CF16F6" w14:textId="6430ED74" w:rsidR="00AC3C1A" w:rsidRDefault="00C067C2">
      <w:pPr>
        <w:spacing w:after="0" w:line="480" w:lineRule="auto"/>
        <w:jc w:val="both"/>
        <w:rPr>
          <w:rFonts w:ascii="Times New Roman" w:hAnsi="Times New Roman" w:cs="Times New Roman"/>
          <w:b/>
          <w:bCs/>
          <w:color w:val="171717"/>
          <w:sz w:val="28"/>
          <w:szCs w:val="28"/>
        </w:rPr>
      </w:pPr>
      <w:r>
        <w:rPr>
          <w:rFonts w:ascii="Times New Roman" w:hAnsi="Times New Roman" w:cs="Times New Roman"/>
          <w:b/>
          <w:bCs/>
          <w:color w:val="171717"/>
          <w:sz w:val="28"/>
          <w:szCs w:val="28"/>
        </w:rPr>
        <w:lastRenderedPageBreak/>
        <w:t>Discussion</w:t>
      </w:r>
    </w:p>
    <w:p w14:paraId="579AC740" w14:textId="0837B51F" w:rsidR="00700A53" w:rsidRDefault="00C067C2" w:rsidP="00700A53">
      <w:pPr>
        <w:spacing w:after="0" w:line="480" w:lineRule="auto"/>
        <w:jc w:val="both"/>
        <w:rPr>
          <w:rFonts w:ascii="Times New Roman" w:eastAsia="Open Sans" w:hAnsi="Times New Roman" w:cs="Times New Roman"/>
          <w:color w:val="171717"/>
          <w:sz w:val="24"/>
          <w:szCs w:val="24"/>
        </w:rPr>
      </w:pPr>
      <w:r>
        <w:rPr>
          <w:rFonts w:ascii="Times New Roman" w:hAnsi="Times New Roman" w:cs="Times New Roman"/>
          <w:color w:val="171717"/>
          <w:sz w:val="24"/>
          <w:szCs w:val="24"/>
        </w:rPr>
        <w:tab/>
        <w:t xml:space="preserve">By quantifying the geographical extent and magnitude of debts and credits we have revealed the invisible footprint of anthropogenic change on bird biodiversity at continental scale. Far from being a minor effect, we estimate that </w:t>
      </w:r>
      <w:r w:rsidR="007103F0">
        <w:rPr>
          <w:rFonts w:ascii="Times New Roman" w:hAnsi="Times New Roman" w:cs="Times New Roman"/>
          <w:color w:val="171717"/>
          <w:sz w:val="24"/>
          <w:szCs w:val="24"/>
        </w:rPr>
        <w:t>the</w:t>
      </w:r>
      <w:r>
        <w:rPr>
          <w:rFonts w:ascii="Times New Roman" w:hAnsi="Times New Roman" w:cs="Times New Roman"/>
          <w:color w:val="171717"/>
          <w:sz w:val="24"/>
          <w:szCs w:val="24"/>
        </w:rPr>
        <w:t xml:space="preserve"> mainland </w:t>
      </w:r>
      <w:r w:rsidR="00700A53">
        <w:rPr>
          <w:rFonts w:ascii="Times New Roman" w:hAnsi="Times New Roman" w:cs="Times New Roman"/>
          <w:color w:val="171717"/>
          <w:sz w:val="24"/>
          <w:szCs w:val="24"/>
        </w:rPr>
        <w:t xml:space="preserve">area of the </w:t>
      </w:r>
      <w:r>
        <w:rPr>
          <w:rFonts w:ascii="Times New Roman" w:hAnsi="Times New Roman" w:cs="Times New Roman"/>
          <w:color w:val="171717"/>
          <w:sz w:val="24"/>
          <w:szCs w:val="24"/>
        </w:rPr>
        <w:t>USA is already committed to biodiversity changes</w:t>
      </w:r>
      <w:r w:rsidR="007103F0">
        <w:rPr>
          <w:rFonts w:ascii="Times New Roman" w:hAnsi="Times New Roman" w:cs="Times New Roman"/>
          <w:color w:val="171717"/>
          <w:sz w:val="24"/>
          <w:szCs w:val="24"/>
        </w:rPr>
        <w:t>, of different magnitudes,</w:t>
      </w:r>
      <w:r>
        <w:rPr>
          <w:rFonts w:ascii="Times New Roman" w:hAnsi="Times New Roman" w:cs="Times New Roman"/>
          <w:color w:val="171717"/>
          <w:sz w:val="24"/>
          <w:szCs w:val="24"/>
        </w:rPr>
        <w:t xml:space="preserve"> that have yet to become realised. Moreover, we emphasi</w:t>
      </w:r>
      <w:r w:rsidR="00DC37AE">
        <w:rPr>
          <w:rFonts w:ascii="Times New Roman" w:hAnsi="Times New Roman" w:cs="Times New Roman"/>
          <w:color w:val="171717"/>
          <w:sz w:val="24"/>
          <w:szCs w:val="24"/>
        </w:rPr>
        <w:t>s</w:t>
      </w:r>
      <w:r>
        <w:rPr>
          <w:rFonts w:ascii="Times New Roman" w:hAnsi="Times New Roman" w:cs="Times New Roman"/>
          <w:color w:val="171717"/>
          <w:sz w:val="24"/>
          <w:szCs w:val="24"/>
        </w:rPr>
        <w:t xml:space="preserve">e that </w:t>
      </w:r>
      <w:r w:rsidR="00D82F94">
        <w:rPr>
          <w:rFonts w:ascii="Times New Roman" w:hAnsi="Times New Roman" w:cs="Times New Roman"/>
          <w:color w:val="171717"/>
          <w:sz w:val="24"/>
          <w:szCs w:val="24"/>
        </w:rPr>
        <w:t>the legacy of past landscapes on the current</w:t>
      </w:r>
      <w:r w:rsidR="009B736F">
        <w:rPr>
          <w:rFonts w:ascii="Times New Roman" w:hAnsi="Times New Roman" w:cs="Times New Roman"/>
          <w:color w:val="171717"/>
          <w:sz w:val="24"/>
          <w:szCs w:val="24"/>
        </w:rPr>
        <w:t xml:space="preserve"> biodiversity</w:t>
      </w:r>
      <w:r w:rsidR="00D82F94">
        <w:rPr>
          <w:rFonts w:ascii="Times New Roman" w:hAnsi="Times New Roman" w:cs="Times New Roman"/>
          <w:color w:val="171717"/>
          <w:sz w:val="24"/>
          <w:szCs w:val="24"/>
        </w:rPr>
        <w:t xml:space="preserve"> </w:t>
      </w:r>
      <w:r w:rsidR="009B736F">
        <w:rPr>
          <w:rFonts w:ascii="Times New Roman" w:hAnsi="Times New Roman" w:cs="Times New Roman"/>
          <w:color w:val="171717"/>
          <w:sz w:val="24"/>
          <w:szCs w:val="24"/>
        </w:rPr>
        <w:t>(</w:t>
      </w:r>
      <w:r>
        <w:rPr>
          <w:rFonts w:ascii="Times New Roman" w:hAnsi="Times New Roman" w:cs="Times New Roman"/>
          <w:color w:val="171717"/>
          <w:sz w:val="24"/>
          <w:szCs w:val="24"/>
        </w:rPr>
        <w:t>effective number</w:t>
      </w:r>
      <w:r w:rsidR="009B736F">
        <w:rPr>
          <w:rFonts w:ascii="Times New Roman" w:hAnsi="Times New Roman" w:cs="Times New Roman"/>
          <w:color w:val="171717"/>
          <w:sz w:val="24"/>
          <w:szCs w:val="24"/>
        </w:rPr>
        <w:t xml:space="preserve"> of species)</w:t>
      </w:r>
      <w:r>
        <w:rPr>
          <w:rFonts w:ascii="Times New Roman" w:hAnsi="Times New Roman" w:cs="Times New Roman"/>
          <w:color w:val="171717"/>
          <w:sz w:val="24"/>
          <w:szCs w:val="24"/>
        </w:rPr>
        <w:t xml:space="preserve"> </w:t>
      </w:r>
      <w:r w:rsidR="00DC37AE">
        <w:rPr>
          <w:rFonts w:ascii="Times New Roman" w:hAnsi="Times New Roman" w:cs="Times New Roman"/>
          <w:color w:val="171717"/>
          <w:sz w:val="24"/>
          <w:szCs w:val="24"/>
        </w:rPr>
        <w:t xml:space="preserve">is </w:t>
      </w:r>
      <w:r>
        <w:rPr>
          <w:rFonts w:ascii="Times New Roman" w:hAnsi="Times New Roman" w:cs="Times New Roman"/>
          <w:color w:val="171717"/>
          <w:sz w:val="24"/>
          <w:szCs w:val="24"/>
        </w:rPr>
        <w:t xml:space="preserve">dependent not only on the type and amount of land cover change, but also on its directionality. By accounting for all these aspects in our model, we show </w:t>
      </w:r>
      <w:r w:rsidR="00DC37AE">
        <w:rPr>
          <w:rFonts w:ascii="Times New Roman" w:hAnsi="Times New Roman" w:cs="Times New Roman"/>
          <w:color w:val="171717"/>
          <w:sz w:val="24"/>
          <w:szCs w:val="24"/>
        </w:rPr>
        <w:t xml:space="preserve">the expected </w:t>
      </w:r>
      <w:r>
        <w:rPr>
          <w:rFonts w:ascii="Times New Roman" w:hAnsi="Times New Roman" w:cs="Times New Roman"/>
          <w:color w:val="171717"/>
          <w:sz w:val="24"/>
          <w:szCs w:val="24"/>
        </w:rPr>
        <w:t>widespread distribution of future species extinctions and colonisations across a large geographical area. Our results spotlight areas of conservation concern, particularly around urban centres and in the South</w:t>
      </w:r>
      <w:r w:rsidR="00E94801">
        <w:rPr>
          <w:rFonts w:ascii="Times New Roman" w:hAnsi="Times New Roman" w:cs="Times New Roman"/>
          <w:color w:val="171717"/>
          <w:sz w:val="24"/>
          <w:szCs w:val="24"/>
        </w:rPr>
        <w:t>e</w:t>
      </w:r>
      <w:r>
        <w:rPr>
          <w:rFonts w:ascii="Times New Roman" w:hAnsi="Times New Roman" w:cs="Times New Roman"/>
          <w:color w:val="171717"/>
          <w:sz w:val="24"/>
          <w:szCs w:val="24"/>
        </w:rPr>
        <w:t>ast US, a region that has already experienced catastrophic losses of avian diversity and abundance over the last 50 years</w:t>
      </w:r>
      <w:r>
        <w:fldChar w:fldCharType="begin"/>
      </w:r>
      <w:r>
        <w:rPr>
          <w:rFonts w:ascii="Times New Roman" w:hAnsi="Times New Roman" w:cs="Times New Roman"/>
          <w:color w:val="171717"/>
          <w:sz w:val="24"/>
          <w:szCs w:val="24"/>
        </w:rPr>
        <w:instrText>ADDIN CSL_CITATION {"citationItems":[{"id":"ITEM-1","itemData":{"DOI":"10.1126/science.aaw1313","ISSN":"10959203","abstract":"Species extinctions have defined the global biodiversity crisis, but extinction begins with loss in abundance of individuals that can result in compositional and functional changes of ecosystems. Using multiple and independent monitoring networks, we report population losses across much of the North American avifauna over 48 years, including once-common species and from most biomes. Integration of range-wide population trajectories and size estimates indicates a net loss approaching 3 billion birds, or 29% of 1970 abundance. A continent-wide weather radar network also reveals a similarly steep decline in biomass passage of migrating birds over a recent 10-year period. This loss of bird abundance signals an urgent need to address threats to avert future avifaunal collapse and associated loss of ecosystem integrity, function, and services.","author":[{"dropping-particle":"V.","family":"Rosenberg","given":"Kenneth","non-dropping-particle":"","parse-names":false,"suffix":""},{"dropping-particle":"","family":"Dokter","given":"Adriaan M.","non-dropping-particle":"","parse-names":false,"suffix":""},{"dropping-particle":"","family":"Blancher","given":"Peter J.","non-dropping-particle":"","parse-names":false,"suffix":""},{"dropping-particle":"","family":"Sauer","given":"John R.","non-dropping-particle":"","parse-names":false,"suffix":""},{"dropping-particle":"","family":"Smith","given":"Adam C.","non-dropping-particle":"","parse-names":false,"suffix":""},{"dropping-particle":"","family":"Smith","given":"Paul A.","non-dropping-particle":"","parse-names":false,"suffix":""},{"dropping-particle":"","family":"Stanton","given":"Jessica C.","non-dropping-particle":"","parse-names":false,"suffix":""},{"dropping-particle":"","family":"Panjabi","given":"Arvind","non-dropping-particle":"","parse-names":false,"suffix":""},{"dropping-particle":"","family":"Helft","given":"Laura","non-dropping-particle":"","parse-names":false,"suffix":""},{"dropping-particle":"","family":"Parr","given":"Michael","non-dropping-particle":"","parse-names":false,"suffix":""},{"dropping-particle":"","family":"Marra","given":"Peter P.","non-dropping-particle":"","parse-names":false,"suffix":""}],"container-title":"Science","id":"ITEM-1","issue":"6461","issued":{"date-parts":[["2019"]]},"page":"120-124","title":"Decline of the North American avifauna","type":"article-journal","volume":"366"},"uris":["http://www.mendeley.com/documents/?uuid=3d062847-376a-4108-bb41-95240ecbdc53"]}],"mendeley":{"formattedCitation":"&lt;sup&gt;16&lt;/sup&gt;","plainTextFormattedCitation":"16","previouslyFormattedCitation":"&lt;sup&gt;16&lt;/sup&gt;"},"properties":{"noteIndex":0},"schema":"https://github.com/citation-style-language/schema/raw/master/csl-citation.json"}</w:instrText>
      </w:r>
      <w:r w:rsidR="006C0916">
        <w:rPr>
          <w:rFonts w:ascii="Times New Roman" w:hAnsi="Times New Roman" w:cs="Times New Roman"/>
          <w:color w:val="171717"/>
          <w:sz w:val="24"/>
          <w:szCs w:val="24"/>
        </w:rPr>
        <w:fldChar w:fldCharType="separate"/>
      </w:r>
      <w:r>
        <w:rPr>
          <w:rFonts w:ascii="Times New Roman" w:hAnsi="Times New Roman" w:cs="Times New Roman"/>
          <w:color w:val="171717"/>
          <w:sz w:val="24"/>
          <w:szCs w:val="24"/>
        </w:rPr>
        <w:fldChar w:fldCharType="end"/>
      </w:r>
      <w:bookmarkStart w:id="50" w:name="ZOTERO_BREF_mnUfv57qSLQz"/>
      <w:r>
        <w:rPr>
          <w:rFonts w:ascii="Times New Roman" w:eastAsia="Times New Roman" w:hAnsi="Times New Roman" w:cs="Times New Roman"/>
          <w:color w:val="171717"/>
          <w:sz w:val="24"/>
          <w:szCs w:val="24"/>
          <w:vertAlign w:val="superscript"/>
          <w:lang w:eastAsia="en-GB"/>
        </w:rPr>
        <w:t>15</w:t>
      </w:r>
      <w:bookmarkEnd w:id="50"/>
      <w:r>
        <w:rPr>
          <w:rFonts w:ascii="Times New Roman" w:eastAsia="Times New Roman" w:hAnsi="Times New Roman" w:cs="Times New Roman"/>
          <w:color w:val="171717"/>
          <w:sz w:val="24"/>
          <w:szCs w:val="24"/>
          <w:lang w:eastAsia="en-GB"/>
        </w:rPr>
        <w:t xml:space="preserve">. We </w:t>
      </w:r>
      <w:r>
        <w:rPr>
          <w:rFonts w:ascii="Times New Roman" w:eastAsia="Open Sans" w:hAnsi="Times New Roman" w:cs="Times New Roman"/>
          <w:color w:val="171717"/>
          <w:sz w:val="24"/>
          <w:szCs w:val="24"/>
        </w:rPr>
        <w:t>show that this decline is far from being over and that more avian diversity will be lost if urgent conservation actions are not put in place. However, extensive areas of the contiguous US are also predicted to gain species, particularly in the North</w:t>
      </w:r>
      <w:r w:rsidR="00E94801">
        <w:rPr>
          <w:rFonts w:ascii="Times New Roman" w:eastAsia="Open Sans" w:hAnsi="Times New Roman" w:cs="Times New Roman"/>
          <w:color w:val="171717"/>
          <w:sz w:val="24"/>
          <w:szCs w:val="24"/>
        </w:rPr>
        <w:t>e</w:t>
      </w:r>
      <w:r>
        <w:rPr>
          <w:rFonts w:ascii="Times New Roman" w:eastAsia="Open Sans" w:hAnsi="Times New Roman" w:cs="Times New Roman"/>
          <w:color w:val="171717"/>
          <w:sz w:val="24"/>
          <w:szCs w:val="24"/>
        </w:rPr>
        <w:t xml:space="preserve">ast, but also in many other less populated locations that are close to areas predicted to be in debt. </w:t>
      </w:r>
      <w:r w:rsidR="000B4D63">
        <w:rPr>
          <w:rFonts w:ascii="Times New Roman" w:eastAsia="Open Sans" w:hAnsi="Times New Roman" w:cs="Times New Roman"/>
          <w:color w:val="171717"/>
          <w:sz w:val="24"/>
          <w:szCs w:val="24"/>
        </w:rPr>
        <w:t xml:space="preserve">Nevertheless, we acknowledge that changes in effective numbers of species provide only a coarse measure of biodiversity change and that processes specific to species or </w:t>
      </w:r>
      <w:r w:rsidR="0096057D">
        <w:rPr>
          <w:rFonts w:ascii="Times New Roman" w:eastAsia="Open Sans" w:hAnsi="Times New Roman" w:cs="Times New Roman"/>
          <w:color w:val="171717"/>
          <w:sz w:val="24"/>
          <w:szCs w:val="24"/>
        </w:rPr>
        <w:t>functional</w:t>
      </w:r>
      <w:r w:rsidR="000B4D63">
        <w:rPr>
          <w:rFonts w:ascii="Times New Roman" w:eastAsia="Open Sans" w:hAnsi="Times New Roman" w:cs="Times New Roman"/>
          <w:color w:val="171717"/>
          <w:sz w:val="24"/>
          <w:szCs w:val="24"/>
        </w:rPr>
        <w:t xml:space="preserve"> traits could play a significant role in how communit</w:t>
      </w:r>
      <w:r w:rsidR="0096057D">
        <w:rPr>
          <w:rFonts w:ascii="Times New Roman" w:eastAsia="Open Sans" w:hAnsi="Times New Roman" w:cs="Times New Roman"/>
          <w:color w:val="171717"/>
          <w:sz w:val="24"/>
          <w:szCs w:val="24"/>
        </w:rPr>
        <w:t>ies respond to habitat change</w:t>
      </w:r>
      <w:r w:rsidR="000B4D63">
        <w:rPr>
          <w:rFonts w:ascii="Times New Roman" w:eastAsia="Open Sans" w:hAnsi="Times New Roman" w:cs="Times New Roman"/>
          <w:color w:val="171717"/>
          <w:sz w:val="24"/>
          <w:szCs w:val="24"/>
        </w:rPr>
        <w:t>.</w:t>
      </w:r>
      <w:r w:rsidR="0089357B">
        <w:rPr>
          <w:rFonts w:ascii="Times New Roman" w:eastAsia="Open Sans" w:hAnsi="Times New Roman" w:cs="Times New Roman"/>
          <w:color w:val="171717"/>
          <w:sz w:val="24"/>
          <w:szCs w:val="24"/>
        </w:rPr>
        <w:t xml:space="preserve"> We are also aware that our results are a first</w:t>
      </w:r>
      <w:r w:rsidR="0096057D">
        <w:rPr>
          <w:rFonts w:ascii="Times New Roman" w:eastAsia="Open Sans" w:hAnsi="Times New Roman" w:cs="Times New Roman"/>
          <w:color w:val="171717"/>
          <w:sz w:val="24"/>
          <w:szCs w:val="24"/>
        </w:rPr>
        <w:t xml:space="preserve"> attempt to the quantification</w:t>
      </w:r>
      <w:r w:rsidR="0089357B" w:rsidRPr="0089357B">
        <w:rPr>
          <w:rFonts w:ascii="Times New Roman" w:eastAsia="Open Sans" w:hAnsi="Times New Roman" w:cs="Times New Roman"/>
          <w:color w:val="171717"/>
          <w:sz w:val="24"/>
          <w:szCs w:val="24"/>
        </w:rPr>
        <w:t xml:space="preserve"> of biodiversity credits and debts</w:t>
      </w:r>
      <w:r w:rsidR="0089357B">
        <w:rPr>
          <w:rFonts w:ascii="Times New Roman" w:eastAsia="Open Sans" w:hAnsi="Times New Roman" w:cs="Times New Roman"/>
          <w:color w:val="171717"/>
          <w:sz w:val="24"/>
          <w:szCs w:val="24"/>
        </w:rPr>
        <w:t xml:space="preserve"> </w:t>
      </w:r>
      <w:r w:rsidR="0096057D">
        <w:rPr>
          <w:rFonts w:ascii="Times New Roman" w:eastAsia="Open Sans" w:hAnsi="Times New Roman" w:cs="Times New Roman"/>
          <w:color w:val="171717"/>
          <w:sz w:val="24"/>
          <w:szCs w:val="24"/>
        </w:rPr>
        <w:t xml:space="preserve">over large spatial scales, </w:t>
      </w:r>
      <w:r w:rsidR="0089357B">
        <w:rPr>
          <w:rFonts w:ascii="Times New Roman" w:eastAsia="Open Sans" w:hAnsi="Times New Roman" w:cs="Times New Roman"/>
          <w:color w:val="171717"/>
          <w:sz w:val="24"/>
          <w:szCs w:val="24"/>
        </w:rPr>
        <w:t>and</w:t>
      </w:r>
      <w:r w:rsidR="0089357B" w:rsidRPr="0089357B">
        <w:rPr>
          <w:rFonts w:ascii="Times New Roman" w:eastAsia="Open Sans" w:hAnsi="Times New Roman" w:cs="Times New Roman"/>
          <w:color w:val="171717"/>
          <w:sz w:val="24"/>
          <w:szCs w:val="24"/>
        </w:rPr>
        <w:t xml:space="preserve"> </w:t>
      </w:r>
      <w:r w:rsidR="0089357B">
        <w:rPr>
          <w:rFonts w:ascii="Times New Roman" w:eastAsia="Open Sans" w:hAnsi="Times New Roman" w:cs="Times New Roman"/>
          <w:color w:val="171717"/>
          <w:sz w:val="24"/>
          <w:szCs w:val="24"/>
        </w:rPr>
        <w:t>w</w:t>
      </w:r>
      <w:r w:rsidR="0089357B" w:rsidRPr="0089357B">
        <w:rPr>
          <w:rFonts w:ascii="Times New Roman" w:eastAsia="Open Sans" w:hAnsi="Times New Roman" w:cs="Times New Roman"/>
          <w:color w:val="171717"/>
          <w:sz w:val="24"/>
          <w:szCs w:val="24"/>
        </w:rPr>
        <w:t>hile this is a considerable improvement</w:t>
      </w:r>
      <w:r w:rsidR="0089357B">
        <w:rPr>
          <w:rFonts w:ascii="Times New Roman" w:eastAsia="Open Sans" w:hAnsi="Times New Roman" w:cs="Times New Roman"/>
          <w:color w:val="171717"/>
          <w:sz w:val="24"/>
          <w:szCs w:val="24"/>
        </w:rPr>
        <w:t xml:space="preserve"> over</w:t>
      </w:r>
      <w:r w:rsidR="0089357B" w:rsidRPr="0089357B">
        <w:rPr>
          <w:rFonts w:ascii="Times New Roman" w:eastAsia="Open Sans" w:hAnsi="Times New Roman" w:cs="Times New Roman"/>
          <w:color w:val="171717"/>
          <w:sz w:val="24"/>
          <w:szCs w:val="24"/>
        </w:rPr>
        <w:t xml:space="preserve"> assuming</w:t>
      </w:r>
      <w:r w:rsidR="00DC37AE">
        <w:rPr>
          <w:rFonts w:ascii="Times New Roman" w:eastAsia="Open Sans" w:hAnsi="Times New Roman" w:cs="Times New Roman"/>
          <w:color w:val="171717"/>
          <w:sz w:val="24"/>
          <w:szCs w:val="24"/>
        </w:rPr>
        <w:t xml:space="preserve"> </w:t>
      </w:r>
      <w:r w:rsidR="00DC37AE" w:rsidRPr="0089357B">
        <w:rPr>
          <w:rFonts w:ascii="Times New Roman" w:eastAsia="Open Sans" w:hAnsi="Times New Roman" w:cs="Times New Roman"/>
          <w:color w:val="171717"/>
          <w:sz w:val="24"/>
          <w:szCs w:val="24"/>
        </w:rPr>
        <w:t>equilibria</w:t>
      </w:r>
      <w:r w:rsidR="00DC37AE">
        <w:rPr>
          <w:rFonts w:ascii="Times New Roman" w:eastAsia="Open Sans" w:hAnsi="Times New Roman" w:cs="Times New Roman"/>
          <w:color w:val="171717"/>
          <w:sz w:val="24"/>
          <w:szCs w:val="24"/>
        </w:rPr>
        <w:t xml:space="preserve"> are reached</w:t>
      </w:r>
      <w:r w:rsidR="0089357B" w:rsidRPr="0089357B">
        <w:rPr>
          <w:rFonts w:ascii="Times New Roman" w:eastAsia="Open Sans" w:hAnsi="Times New Roman" w:cs="Times New Roman"/>
          <w:color w:val="171717"/>
          <w:sz w:val="24"/>
          <w:szCs w:val="24"/>
        </w:rPr>
        <w:t xml:space="preserve"> instantaneous</w:t>
      </w:r>
      <w:r w:rsidR="00DC37AE">
        <w:rPr>
          <w:rFonts w:ascii="Times New Roman" w:eastAsia="Open Sans" w:hAnsi="Times New Roman" w:cs="Times New Roman"/>
          <w:color w:val="171717"/>
          <w:sz w:val="24"/>
          <w:szCs w:val="24"/>
        </w:rPr>
        <w:t>ly</w:t>
      </w:r>
      <w:r w:rsidR="0089357B" w:rsidRPr="0089357B">
        <w:rPr>
          <w:rFonts w:ascii="Times New Roman" w:eastAsia="Open Sans" w:hAnsi="Times New Roman" w:cs="Times New Roman"/>
          <w:color w:val="171717"/>
          <w:sz w:val="24"/>
          <w:szCs w:val="24"/>
        </w:rPr>
        <w:t xml:space="preserve">, </w:t>
      </w:r>
      <w:r w:rsidR="00DC37AE">
        <w:rPr>
          <w:rFonts w:ascii="Times New Roman" w:eastAsia="Open Sans" w:hAnsi="Times New Roman" w:cs="Times New Roman"/>
          <w:color w:val="171717"/>
          <w:sz w:val="24"/>
          <w:szCs w:val="24"/>
        </w:rPr>
        <w:t>additional information c</w:t>
      </w:r>
      <w:r w:rsidR="00B27F37">
        <w:rPr>
          <w:rFonts w:ascii="Times New Roman" w:eastAsia="Open Sans" w:hAnsi="Times New Roman" w:cs="Times New Roman"/>
          <w:color w:val="171717"/>
          <w:sz w:val="24"/>
          <w:szCs w:val="24"/>
        </w:rPr>
        <w:t>ould</w:t>
      </w:r>
      <w:r w:rsidR="00DC37AE">
        <w:rPr>
          <w:rFonts w:ascii="Times New Roman" w:eastAsia="Open Sans" w:hAnsi="Times New Roman" w:cs="Times New Roman"/>
          <w:color w:val="171717"/>
          <w:sz w:val="24"/>
          <w:szCs w:val="24"/>
        </w:rPr>
        <w:t xml:space="preserve"> </w:t>
      </w:r>
      <w:r w:rsidR="003654FF">
        <w:rPr>
          <w:rFonts w:ascii="Times New Roman" w:eastAsia="Open Sans" w:hAnsi="Times New Roman" w:cs="Times New Roman"/>
          <w:color w:val="171717"/>
          <w:sz w:val="24"/>
          <w:szCs w:val="24"/>
        </w:rPr>
        <w:t xml:space="preserve">be </w:t>
      </w:r>
      <w:r w:rsidR="00DC37AE">
        <w:rPr>
          <w:rFonts w:ascii="Times New Roman" w:eastAsia="Open Sans" w:hAnsi="Times New Roman" w:cs="Times New Roman"/>
          <w:color w:val="171717"/>
          <w:sz w:val="24"/>
          <w:szCs w:val="24"/>
        </w:rPr>
        <w:t>obtained</w:t>
      </w:r>
      <w:r w:rsidR="003654FF">
        <w:rPr>
          <w:rFonts w:ascii="Times New Roman" w:eastAsia="Open Sans" w:hAnsi="Times New Roman" w:cs="Times New Roman"/>
          <w:color w:val="171717"/>
          <w:sz w:val="24"/>
          <w:szCs w:val="24"/>
        </w:rPr>
        <w:t xml:space="preserve"> by </w:t>
      </w:r>
      <w:r w:rsidR="0089357B">
        <w:rPr>
          <w:rFonts w:ascii="Times New Roman" w:eastAsia="Open Sans" w:hAnsi="Times New Roman" w:cs="Times New Roman"/>
          <w:color w:val="171717"/>
          <w:sz w:val="24"/>
          <w:szCs w:val="24"/>
        </w:rPr>
        <w:t xml:space="preserve">considering </w:t>
      </w:r>
      <w:r w:rsidR="0089357B" w:rsidRPr="0089357B">
        <w:rPr>
          <w:rFonts w:ascii="Times New Roman" w:eastAsia="Open Sans" w:hAnsi="Times New Roman" w:cs="Times New Roman"/>
          <w:color w:val="171717"/>
          <w:sz w:val="24"/>
          <w:szCs w:val="24"/>
        </w:rPr>
        <w:t xml:space="preserve">multiple time </w:t>
      </w:r>
      <w:r w:rsidR="0089357B">
        <w:rPr>
          <w:rFonts w:ascii="Times New Roman" w:eastAsia="Open Sans" w:hAnsi="Times New Roman" w:cs="Times New Roman"/>
          <w:color w:val="171717"/>
          <w:sz w:val="24"/>
          <w:szCs w:val="24"/>
        </w:rPr>
        <w:t>points</w:t>
      </w:r>
      <w:r w:rsidR="00B27F37">
        <w:rPr>
          <w:rFonts w:ascii="Times New Roman" w:eastAsia="Open Sans" w:hAnsi="Times New Roman" w:cs="Times New Roman"/>
          <w:color w:val="171717"/>
          <w:sz w:val="24"/>
          <w:szCs w:val="24"/>
        </w:rPr>
        <w:t xml:space="preserve"> over a longer time period</w:t>
      </w:r>
      <w:r w:rsidR="0089357B" w:rsidRPr="0089357B">
        <w:rPr>
          <w:rFonts w:ascii="Times New Roman" w:eastAsia="Open Sans" w:hAnsi="Times New Roman" w:cs="Times New Roman"/>
          <w:color w:val="171717"/>
          <w:sz w:val="24"/>
          <w:szCs w:val="24"/>
        </w:rPr>
        <w:t>.</w:t>
      </w:r>
    </w:p>
    <w:p w14:paraId="0DB0DD72" w14:textId="73E79630" w:rsidR="00AC3C1A" w:rsidRDefault="00C067C2" w:rsidP="00700A53">
      <w:pPr>
        <w:spacing w:after="0" w:line="480" w:lineRule="auto"/>
        <w:ind w:firstLine="720"/>
        <w:jc w:val="both"/>
      </w:pPr>
      <w:r w:rsidRPr="00D76DC7">
        <w:rPr>
          <w:rFonts w:ascii="Times New Roman" w:eastAsia="Open Sans" w:hAnsi="Times New Roman" w:cs="Times New Roman"/>
          <w:color w:val="171717"/>
          <w:sz w:val="24"/>
          <w:szCs w:val="24"/>
        </w:rPr>
        <w:t xml:space="preserve">Taken together, our results </w:t>
      </w:r>
      <w:r w:rsidR="009E5378">
        <w:rPr>
          <w:rFonts w:ascii="Times New Roman" w:eastAsia="Open Sans" w:hAnsi="Times New Roman" w:cs="Times New Roman"/>
          <w:color w:val="171717"/>
          <w:sz w:val="24"/>
          <w:szCs w:val="24"/>
        </w:rPr>
        <w:t xml:space="preserve">demonstrate </w:t>
      </w:r>
      <w:r w:rsidRPr="00D76DC7">
        <w:rPr>
          <w:rFonts w:ascii="Times New Roman" w:eastAsia="Open Sans" w:hAnsi="Times New Roman" w:cs="Times New Roman"/>
          <w:color w:val="171717"/>
          <w:sz w:val="24"/>
          <w:szCs w:val="24"/>
        </w:rPr>
        <w:t xml:space="preserve">that </w:t>
      </w:r>
      <w:r w:rsidR="00125913" w:rsidRPr="00125913">
        <w:rPr>
          <w:rFonts w:ascii="Times New Roman" w:eastAsia="Open Sans" w:hAnsi="Times New Roman" w:cs="Times New Roman"/>
          <w:color w:val="171717"/>
          <w:sz w:val="24"/>
          <w:szCs w:val="24"/>
        </w:rPr>
        <w:t>extinction debts and colonisation credits are widespread in avian communities across the US</w:t>
      </w:r>
      <w:r w:rsidRPr="00D76DC7">
        <w:rPr>
          <w:rFonts w:ascii="Times New Roman" w:eastAsia="Open Sans" w:hAnsi="Times New Roman" w:cs="Times New Roman"/>
          <w:color w:val="171717"/>
          <w:sz w:val="24"/>
          <w:szCs w:val="24"/>
        </w:rPr>
        <w:t>.</w:t>
      </w:r>
      <w:r>
        <w:rPr>
          <w:rFonts w:ascii="Times New Roman" w:eastAsia="Open Sans" w:hAnsi="Times New Roman" w:cs="Times New Roman"/>
          <w:color w:val="171717"/>
          <w:sz w:val="24"/>
          <w:szCs w:val="24"/>
        </w:rPr>
        <w:t xml:space="preserve"> This highlights the complex and dynamic nature of biodiversity responses to land use change. We argue that </w:t>
      </w:r>
      <w:r w:rsidR="004005D6">
        <w:rPr>
          <w:rFonts w:ascii="Times New Roman" w:eastAsia="Open Sans" w:hAnsi="Times New Roman" w:cs="Times New Roman"/>
          <w:color w:val="171717"/>
          <w:sz w:val="24"/>
          <w:szCs w:val="24"/>
        </w:rPr>
        <w:t xml:space="preserve">this </w:t>
      </w:r>
      <w:r>
        <w:rPr>
          <w:rFonts w:ascii="Times New Roman" w:eastAsia="Open Sans" w:hAnsi="Times New Roman" w:cs="Times New Roman"/>
          <w:color w:val="171717"/>
          <w:sz w:val="24"/>
          <w:szCs w:val="24"/>
        </w:rPr>
        <w:t xml:space="preserve">complexity needs to be </w:t>
      </w:r>
      <w:r>
        <w:rPr>
          <w:rFonts w:ascii="Times New Roman" w:eastAsia="Open Sans" w:hAnsi="Times New Roman" w:cs="Times New Roman"/>
          <w:color w:val="171717"/>
          <w:sz w:val="24"/>
          <w:szCs w:val="24"/>
        </w:rPr>
        <w:lastRenderedPageBreak/>
        <w:t>accounted for</w:t>
      </w:r>
      <w:r w:rsidR="0061771B">
        <w:rPr>
          <w:rFonts w:ascii="Times New Roman" w:eastAsia="Open Sans" w:hAnsi="Times New Roman" w:cs="Times New Roman"/>
          <w:color w:val="171717"/>
          <w:sz w:val="24"/>
          <w:szCs w:val="24"/>
        </w:rPr>
        <w:t xml:space="preserve"> in </w:t>
      </w:r>
      <w:r>
        <w:rPr>
          <w:rFonts w:ascii="Times New Roman" w:eastAsia="Open Sans" w:hAnsi="Times New Roman" w:cs="Times New Roman"/>
          <w:color w:val="171717"/>
          <w:sz w:val="24"/>
          <w:szCs w:val="24"/>
        </w:rPr>
        <w:t xml:space="preserve">predictive models </w:t>
      </w:r>
      <w:r w:rsidR="0061771B">
        <w:rPr>
          <w:rFonts w:ascii="Times New Roman" w:eastAsia="Open Sans" w:hAnsi="Times New Roman" w:cs="Times New Roman"/>
          <w:color w:val="171717"/>
          <w:sz w:val="24"/>
          <w:szCs w:val="24"/>
        </w:rPr>
        <w:t xml:space="preserve">to </w:t>
      </w:r>
      <w:r>
        <w:rPr>
          <w:rFonts w:ascii="Times New Roman" w:eastAsia="Open Sans" w:hAnsi="Times New Roman" w:cs="Times New Roman"/>
          <w:color w:val="171717"/>
          <w:sz w:val="24"/>
          <w:szCs w:val="24"/>
        </w:rPr>
        <w:t xml:space="preserve">improve the projections of the impact of </w:t>
      </w:r>
      <w:r w:rsidR="003916F1">
        <w:rPr>
          <w:rFonts w:ascii="Times New Roman" w:eastAsia="Open Sans" w:hAnsi="Times New Roman" w:cs="Times New Roman"/>
          <w:color w:val="171717"/>
          <w:sz w:val="24"/>
          <w:szCs w:val="24"/>
        </w:rPr>
        <w:t xml:space="preserve">past, current and </w:t>
      </w:r>
      <w:r>
        <w:rPr>
          <w:rFonts w:ascii="Times New Roman" w:eastAsia="Open Sans" w:hAnsi="Times New Roman" w:cs="Times New Roman"/>
          <w:color w:val="171717"/>
          <w:sz w:val="24"/>
          <w:szCs w:val="24"/>
        </w:rPr>
        <w:t xml:space="preserve">future habitat change on biodiversity, thus contributing to the conservation of biota worldwide. </w:t>
      </w:r>
    </w:p>
    <w:p w14:paraId="552C1E7A" w14:textId="77777777" w:rsidR="00AC3C1A" w:rsidRDefault="00AC3C1A">
      <w:pPr>
        <w:spacing w:line="480" w:lineRule="auto"/>
        <w:jc w:val="both"/>
        <w:rPr>
          <w:rFonts w:ascii="Times New Roman" w:eastAsia="Open Sans" w:hAnsi="Times New Roman" w:cs="Times New Roman"/>
          <w:color w:val="171717"/>
          <w:sz w:val="24"/>
          <w:szCs w:val="24"/>
        </w:rPr>
      </w:pPr>
    </w:p>
    <w:p w14:paraId="0704571F" w14:textId="77777777" w:rsidR="00AC3C1A" w:rsidRDefault="00C067C2">
      <w:pPr>
        <w:keepNext/>
        <w:spacing w:after="0" w:line="480" w:lineRule="auto"/>
        <w:outlineLvl w:val="0"/>
        <w:rPr>
          <w:rFonts w:ascii="Times New Roman" w:eastAsia="Times New Roman" w:hAnsi="Times New Roman" w:cs="Times New Roman"/>
          <w:b/>
          <w:bCs/>
          <w:kern w:val="2"/>
          <w:sz w:val="28"/>
          <w:szCs w:val="28"/>
        </w:rPr>
      </w:pPr>
      <w:r>
        <w:rPr>
          <w:rFonts w:ascii="Times New Roman" w:eastAsia="Times New Roman" w:hAnsi="Times New Roman" w:cs="Times New Roman"/>
          <w:b/>
          <w:bCs/>
          <w:kern w:val="2"/>
          <w:sz w:val="28"/>
          <w:szCs w:val="28"/>
        </w:rPr>
        <w:t>Methods</w:t>
      </w:r>
    </w:p>
    <w:p w14:paraId="4C8EFBD4" w14:textId="2BE78908" w:rsidR="00AC3C1A" w:rsidRDefault="00C067C2">
      <w:pPr>
        <w:spacing w:line="480" w:lineRule="auto"/>
        <w:jc w:val="both"/>
      </w:pPr>
      <w:r>
        <w:rPr>
          <w:rFonts w:ascii="Times New Roman" w:hAnsi="Times New Roman" w:cs="Times New Roman"/>
          <w:sz w:val="24"/>
          <w:szCs w:val="24"/>
        </w:rPr>
        <w:tab/>
        <w:t>All of the statistical analyses were conducted using the R programming language version 4.0.5 within the RStudio IDE version 1.4.1</w:t>
      </w:r>
      <w:bookmarkStart w:id="51" w:name="ZOTERO_BREF_Ot5OBXo9jzew"/>
      <w:r>
        <w:rPr>
          <w:rFonts w:ascii="Times New Roman" w:hAnsi="Times New Roman" w:cs="Times New Roman"/>
          <w:sz w:val="24"/>
          <w:szCs w:val="24"/>
          <w:vertAlign w:val="superscript"/>
        </w:rPr>
        <w:t>24,25</w:t>
      </w:r>
      <w:bookmarkEnd w:id="51"/>
      <w:r>
        <w:rPr>
          <w:rFonts w:ascii="Times New Roman" w:hAnsi="Times New Roman" w:cs="Times New Roman"/>
          <w:sz w:val="24"/>
          <w:szCs w:val="24"/>
        </w:rPr>
        <w:t>. Data visuali</w:t>
      </w:r>
      <w:r w:rsidR="00B90E9C">
        <w:rPr>
          <w:rFonts w:ascii="Times New Roman" w:hAnsi="Times New Roman" w:cs="Times New Roman"/>
          <w:sz w:val="24"/>
          <w:szCs w:val="24"/>
        </w:rPr>
        <w:t>s</w:t>
      </w:r>
      <w:r>
        <w:rPr>
          <w:rFonts w:ascii="Times New Roman" w:hAnsi="Times New Roman" w:cs="Times New Roman"/>
          <w:sz w:val="24"/>
          <w:szCs w:val="24"/>
        </w:rPr>
        <w:t xml:space="preserve">ation and processing was performed with the </w:t>
      </w:r>
      <w:r>
        <w:rPr>
          <w:rFonts w:ascii="Times New Roman" w:hAnsi="Times New Roman" w:cs="Times New Roman"/>
          <w:i/>
          <w:iCs/>
          <w:sz w:val="24"/>
          <w:szCs w:val="24"/>
        </w:rPr>
        <w:t xml:space="preserve">tidyverse </w:t>
      </w:r>
      <w:r>
        <w:rPr>
          <w:rFonts w:ascii="Times New Roman" w:hAnsi="Times New Roman" w:cs="Times New Roman"/>
          <w:sz w:val="24"/>
          <w:szCs w:val="24"/>
        </w:rPr>
        <w:t>collection</w:t>
      </w:r>
      <w:r>
        <w:rPr>
          <w:rFonts w:ascii="Times New Roman" w:hAnsi="Times New Roman" w:cs="Times New Roman"/>
          <w:i/>
          <w:iCs/>
          <w:sz w:val="24"/>
          <w:szCs w:val="24"/>
        </w:rPr>
        <w:t xml:space="preserve">, foreach </w:t>
      </w:r>
      <w:r w:rsidRPr="003654FF">
        <w:rPr>
          <w:rFonts w:ascii="Times New Roman" w:hAnsi="Times New Roman" w:cs="Times New Roman"/>
          <w:sz w:val="24"/>
          <w:szCs w:val="24"/>
        </w:rPr>
        <w:t>and</w:t>
      </w:r>
      <w:r>
        <w:rPr>
          <w:rFonts w:ascii="Times New Roman" w:hAnsi="Times New Roman" w:cs="Times New Roman"/>
          <w:i/>
          <w:iCs/>
          <w:sz w:val="24"/>
          <w:szCs w:val="24"/>
        </w:rPr>
        <w:t xml:space="preserve"> doParallel</w:t>
      </w:r>
      <w:r>
        <w:rPr>
          <w:rFonts w:ascii="Times New Roman" w:hAnsi="Times New Roman" w:cs="Times New Roman"/>
          <w:sz w:val="24"/>
          <w:szCs w:val="24"/>
        </w:rPr>
        <w:t xml:space="preserve"> R packages</w:t>
      </w:r>
      <w:bookmarkStart w:id="52" w:name="ZOTERO_BREF_SDN6hqx1Ws3C"/>
      <w:r>
        <w:rPr>
          <w:rFonts w:ascii="Times New Roman" w:hAnsi="Times New Roman" w:cs="Times New Roman"/>
          <w:sz w:val="24"/>
          <w:szCs w:val="24"/>
          <w:vertAlign w:val="superscript"/>
        </w:rPr>
        <w:t>26</w:t>
      </w:r>
      <w:r>
        <w:rPr>
          <w:vertAlign w:val="superscript"/>
        </w:rPr>
        <w:t>–28</w:t>
      </w:r>
      <w:bookmarkEnd w:id="52"/>
      <w:r>
        <w:rPr>
          <w:rFonts w:ascii="Times New Roman" w:hAnsi="Times New Roman" w:cs="Times New Roman"/>
          <w:sz w:val="24"/>
          <w:szCs w:val="24"/>
        </w:rPr>
        <w:t xml:space="preserve">. Geographical Information System (GIS) operations on raster and vector files were conducted using the </w:t>
      </w:r>
      <w:r>
        <w:rPr>
          <w:rFonts w:ascii="Times New Roman" w:hAnsi="Times New Roman" w:cs="Times New Roman"/>
          <w:i/>
          <w:iCs/>
          <w:sz w:val="24"/>
          <w:szCs w:val="24"/>
        </w:rPr>
        <w:t>sf</w:t>
      </w:r>
      <w:r>
        <w:rPr>
          <w:rFonts w:ascii="Times New Roman" w:hAnsi="Times New Roman" w:cs="Times New Roman"/>
          <w:sz w:val="24"/>
          <w:szCs w:val="24"/>
        </w:rPr>
        <w:t xml:space="preserve">, </w:t>
      </w:r>
      <w:r>
        <w:rPr>
          <w:rFonts w:ascii="Times New Roman" w:hAnsi="Times New Roman" w:cs="Times New Roman"/>
          <w:i/>
          <w:iCs/>
          <w:sz w:val="24"/>
          <w:szCs w:val="24"/>
        </w:rPr>
        <w:t>exactextract</w:t>
      </w:r>
      <w:r w:rsidR="00014626">
        <w:rPr>
          <w:rFonts w:ascii="Times New Roman" w:hAnsi="Times New Roman" w:cs="Times New Roman"/>
          <w:i/>
          <w:iCs/>
          <w:sz w:val="24"/>
          <w:szCs w:val="24"/>
        </w:rPr>
        <w:t>r</w:t>
      </w:r>
      <w:r>
        <w:rPr>
          <w:rFonts w:ascii="Times New Roman" w:hAnsi="Times New Roman" w:cs="Times New Roman"/>
          <w:sz w:val="24"/>
          <w:szCs w:val="24"/>
        </w:rPr>
        <w:t xml:space="preserve"> and </w:t>
      </w:r>
      <w:r>
        <w:rPr>
          <w:rFonts w:ascii="Times New Roman" w:hAnsi="Times New Roman" w:cs="Times New Roman"/>
          <w:i/>
          <w:iCs/>
          <w:sz w:val="24"/>
          <w:szCs w:val="24"/>
        </w:rPr>
        <w:t>raster</w:t>
      </w:r>
      <w:r>
        <w:rPr>
          <w:rFonts w:ascii="Times New Roman" w:hAnsi="Times New Roman" w:cs="Times New Roman"/>
          <w:sz w:val="24"/>
          <w:szCs w:val="24"/>
        </w:rPr>
        <w:t xml:space="preserve"> R packages</w:t>
      </w:r>
      <w:bookmarkStart w:id="53" w:name="ZOTERO_BREF_jLvNMak9mXg6"/>
      <w:r>
        <w:rPr>
          <w:rFonts w:ascii="Times New Roman" w:hAnsi="Times New Roman" w:cs="Times New Roman"/>
          <w:sz w:val="24"/>
          <w:szCs w:val="24"/>
          <w:vertAlign w:val="superscript"/>
        </w:rPr>
        <w:t>29</w:t>
      </w:r>
      <w:r>
        <w:rPr>
          <w:vertAlign w:val="superscript"/>
        </w:rPr>
        <w:t>–31</w:t>
      </w:r>
      <w:bookmarkEnd w:id="53"/>
      <w:r>
        <w:rPr>
          <w:rFonts w:ascii="Times New Roman" w:hAnsi="Times New Roman" w:cs="Times New Roman"/>
          <w:sz w:val="24"/>
          <w:szCs w:val="24"/>
        </w:rPr>
        <w:t>.</w:t>
      </w:r>
      <w:r>
        <w:rPr>
          <w:rFonts w:ascii="Times New Roman" w:hAnsi="Times New Roman" w:cs="Times New Roman"/>
          <w:sz w:val="28"/>
          <w:szCs w:val="28"/>
          <w:shd w:val="clear" w:color="auto" w:fill="FFFF00"/>
        </w:rPr>
        <w:t xml:space="preserve"> </w:t>
      </w:r>
    </w:p>
    <w:p w14:paraId="245FDD5E" w14:textId="77777777" w:rsidR="00AC3C1A" w:rsidRDefault="00AC3C1A">
      <w:pPr>
        <w:spacing w:after="0" w:line="480" w:lineRule="auto"/>
        <w:jc w:val="both"/>
        <w:rPr>
          <w:rFonts w:ascii="Times New Roman" w:hAnsi="Times New Roman" w:cs="Times New Roman"/>
          <w:sz w:val="24"/>
          <w:szCs w:val="24"/>
        </w:rPr>
      </w:pPr>
    </w:p>
    <w:p w14:paraId="0CBC2177" w14:textId="77777777" w:rsidR="00AC3C1A" w:rsidRDefault="00C067C2">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Data sources and pre-processing</w:t>
      </w:r>
    </w:p>
    <w:p w14:paraId="285C7C31" w14:textId="77777777" w:rsidR="00AC3C1A" w:rsidRDefault="00C067C2">
      <w:pPr>
        <w:spacing w:after="0" w:line="48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Biodiversity data</w:t>
      </w:r>
    </w:p>
    <w:p w14:paraId="7F1532D9" w14:textId="62ABC288" w:rsidR="00AC3C1A" w:rsidRDefault="00C067C2" w:rsidP="00887B8E">
      <w:pPr>
        <w:spacing w:after="0" w:line="480" w:lineRule="auto"/>
        <w:jc w:val="both"/>
      </w:pPr>
      <w:r>
        <w:rPr>
          <w:rFonts w:ascii="Times New Roman" w:hAnsi="Times New Roman" w:cs="Times New Roman"/>
          <w:sz w:val="24"/>
          <w:szCs w:val="24"/>
        </w:rPr>
        <w:tab/>
        <w:t>We used the North American Breeding Bird Survey (BBS) dataset as our source of biodiversity data due to its long temporal coverage and spatial extent</w:t>
      </w:r>
      <w:bookmarkStart w:id="54" w:name="ZOTERO_BREF_rbhDh5J3SetO"/>
      <w:r>
        <w:rPr>
          <w:rFonts w:ascii="Times New Roman" w:hAnsi="Times New Roman" w:cs="Times New Roman"/>
          <w:sz w:val="24"/>
          <w:szCs w:val="24"/>
          <w:vertAlign w:val="superscript"/>
        </w:rPr>
        <w:t>14,32</w:t>
      </w:r>
      <w:bookmarkEnd w:id="54"/>
      <w:r>
        <w:rPr>
          <w:rFonts w:ascii="Times New Roman" w:hAnsi="Times New Roman" w:cs="Times New Roman"/>
          <w:sz w:val="24"/>
          <w:szCs w:val="24"/>
        </w:rPr>
        <w:t xml:space="preserve">. The BBS is composed of bird species abundance records collected since 1966 from over 4000 survey routes across the countries of Mexico, USA and Canada. For this study we focused solely on routes in the USA, due to their longer </w:t>
      </w:r>
      <w:r w:rsidR="00272818">
        <w:rPr>
          <w:rFonts w:ascii="Times New Roman" w:hAnsi="Times New Roman" w:cs="Times New Roman"/>
          <w:sz w:val="24"/>
          <w:szCs w:val="24"/>
        </w:rPr>
        <w:t>time dimension</w:t>
      </w:r>
      <w:r>
        <w:rPr>
          <w:rFonts w:ascii="Times New Roman" w:hAnsi="Times New Roman" w:cs="Times New Roman"/>
          <w:sz w:val="24"/>
          <w:szCs w:val="24"/>
        </w:rPr>
        <w:t xml:space="preserve">. Data collection follows public access roads that are 24.5 miles long (circa 39.2 </w:t>
      </w:r>
      <w:r w:rsidR="00272818">
        <w:rPr>
          <w:rFonts w:ascii="Times New Roman" w:hAnsi="Times New Roman" w:cs="Times New Roman"/>
          <w:sz w:val="24"/>
          <w:szCs w:val="24"/>
        </w:rPr>
        <w:t>k</w:t>
      </w:r>
      <w:r>
        <w:rPr>
          <w:rFonts w:ascii="Times New Roman" w:hAnsi="Times New Roman" w:cs="Times New Roman"/>
          <w:sz w:val="24"/>
          <w:szCs w:val="24"/>
        </w:rPr>
        <w:t>m) using a point count protocol whereby routes are surveyed every half-mile (800 m) for a total of 50 stops. At each stop, observers stand for three minutes and record the species and the abundance of every bird seen or heard within 400 met</w:t>
      </w:r>
      <w:r w:rsidR="00272818">
        <w:rPr>
          <w:rFonts w:ascii="Times New Roman" w:hAnsi="Times New Roman" w:cs="Times New Roman"/>
          <w:sz w:val="24"/>
          <w:szCs w:val="24"/>
        </w:rPr>
        <w:t>r</w:t>
      </w:r>
      <w:r>
        <w:rPr>
          <w:rFonts w:ascii="Times New Roman" w:hAnsi="Times New Roman" w:cs="Times New Roman"/>
          <w:sz w:val="24"/>
          <w:szCs w:val="24"/>
        </w:rPr>
        <w:t xml:space="preserve">es of their location. The routes are surveyed by volunteers with experience in bird observation, and surveys are conducted from late April to July to capture the peak of the breeding season. </w:t>
      </w:r>
    </w:p>
    <w:p w14:paraId="6B4CA0DF" w14:textId="186D428A" w:rsidR="00AC3C1A" w:rsidRDefault="00C067C2" w:rsidP="00887B8E">
      <w:pPr>
        <w:spacing w:after="0" w:line="480" w:lineRule="auto"/>
        <w:jc w:val="both"/>
      </w:pPr>
      <w:r>
        <w:rPr>
          <w:rFonts w:ascii="Times New Roman" w:hAnsi="Times New Roman" w:cs="Times New Roman"/>
          <w:sz w:val="24"/>
          <w:szCs w:val="24"/>
        </w:rPr>
        <w:tab/>
        <w:t>We selected the years 2001 and 2016 as the two timepoints of our analysis. This 15-year time frame corresponded to the longest possible timespan for which land cover data products were available at high spatial resolution</w:t>
      </w:r>
      <w:r>
        <w:fldChar w:fldCharType="begin"/>
      </w:r>
      <w:r>
        <w:rPr>
          <w:rFonts w:ascii="Times New Roman" w:hAnsi="Times New Roman" w:cs="Times New Roman"/>
          <w:sz w:val="24"/>
          <w:szCs w:val="24"/>
        </w:rPr>
        <w:instrText>ADDIN CSL_CITATION {"citationItems":[{"id":"ITEM-1","itemData":{"DOI":"10.1016/j.isprsjprs.2018.09.006","ISSN":"09242716","abstract":"The U.S. Geological Survey (USGS), in partnership with several federal agencies, has developed and released four National Land Cover Database (NLCD) products over the past two decades: NLCD 1992, 2001, 2006, and 2011. These products provide spatially explicit and reliable information on the Nation's land cover and land cover change. To continue the legacy of NLCD and further establish a long-term monitoring capability for the Nation's land resources, the USGS has designed a new generation of NLCD products named NLCD 2016. The NLCD 2016 design aims to provide innovative, consistent, and robust methodologies for production of a multi-temporal land cover and land cover change database from 2001 to 2016 at 2–3-year intervals. Comprehensive research was conducted and resulted in developed strategies for NLCD 2016: a streamlined process for assembling and preprocessing Landsat imagery and geospatial ancillary datasets; a multi-source integrated training data development and decision-tree based land cover classifications; a temporally, spectrally, and spatially integrated land cover change analysis strategy; a hierarchical theme-based post-classification and integration protocol for generating land cover and change products; a continuous fields biophysical parameters modeling method; and an automated scripted operational system for the NLCD 2016 production. The performance of the developed strategies and methods were tested in twenty World Reference System-2 path/row throughout the conterminous U.S. An overall agreement ranging from 71% to 97% between land cover classification and reference data was achieved for all tested area and all years. Results from this study confirm the robustness of this comprehensive and highly automated procedure for NLCD 2016 operational mapping.","author":[{"dropping-particle":"","family":"Yang","given":"Limin","non-dropping-particle":"","parse-names":false,"suffix":""},{"dropping-particle":"","family":"Jin","given":"Suming","non-dropping-particle":"","parse-names":false,"suffix":""},{"dropping-particle":"","family":"Danielson","given":"Patrick","non-dropping-particle":"","parse-names":false,"suffix":""},{"dropping-particle":"","family":"Homer","given":"Collin","non-dropping-particle":"","parse-names":false,"suffix":""},{"dropping-particle":"","family":"Gass","given":"Leila","non-dropping-particle":"","parse-names":false,"suffix":""},{"dropping-particle":"","family":"Bender","given":"Stacie M.","non-dropping-particle":"","parse-names":false,"suffix":""},{"dropping-particle":"","family":"Case","given":"Adam","non-dropping-particle":"","parse-names":false,"suffix":""},{"dropping-particle":"","family":"Costello","given":"Catherine","non-dropping-particle":"","parse-names":false,"suffix":""},{"dropping-particle":"","family":"Dewitz","given":"Jon","non-dropping-particle":"","parse-names":false,"suffix":""},{"dropping-particle":"","family":"Fry","given":"Joyce","non-dropping-particle":"","parse-names":false,"suffix":""},{"dropping-particle":"","family":"Funk","given":"Michelle","non-dropping-particle":"","parse-names":false,"suffix":""},{"dropping-particle":"","family":"Granneman","given":"Brian","non-dropping-particle":"","parse-names":false,"suffix":""},{"dropping-particle":"","family":"Liknes","given":"Greg C.","non-dropping-particle":"","parse-names":false,"suffix":""},{"dropping-particle":"","family":"Rigge","given":"Matthew","non-dropping-particle":"","parse-names":false,"suffix":""},{"dropping-particle":"","family":"Xian","given":"George","non-dropping-particle":"","parse-names":false,"suffix":""}],"container-title":"ISPRS Journal of Photogrammetry and Remote Sensing","id":"ITEM-1","issue":"May","issued":{"date-parts":[["2018"]]},"page":"108-123","publisher":"Elsevier","title":"A new generation of the United States National Land Cover Database: Requirements, research priorities, design, and implementation strategies","type":"article-journal","volume":"146"},"uris":["http://www.mendeley.com/documents/?uuid=f52049f9-3880-47b0-b294-acb777b292b4"]}],"mendeley":{"formattedCitation":"&lt;sup&gt;17&lt;/sup&gt;","plainTextFormattedCitation":"17","previouslyFormattedCitation":"&lt;sup&gt;17&lt;/sup&gt;"},"properties":{"noteIndex":0},"schema":"https://github.com/citation-style-language/schema/raw/master/csl-citation.json"}</w:instrText>
      </w:r>
      <w:r>
        <w:rPr>
          <w:rFonts w:ascii="Times New Roman" w:hAnsi="Times New Roman" w:cs="Times New Roman"/>
          <w:sz w:val="24"/>
          <w:szCs w:val="24"/>
        </w:rPr>
        <w:fldChar w:fldCharType="separate"/>
      </w:r>
      <w:bookmarkStart w:id="55" w:name="ZOTERO_BREF_W3tYBu1eGCqw"/>
      <w:r>
        <w:rPr>
          <w:rFonts w:ascii="Times New Roman" w:hAnsi="Times New Roman" w:cs="Times New Roman"/>
          <w:sz w:val="24"/>
          <w:szCs w:val="24"/>
          <w:vertAlign w:val="superscript"/>
        </w:rPr>
        <w:t>18</w:t>
      </w:r>
      <w:bookmarkEnd w:id="55"/>
      <w:r>
        <w:rPr>
          <w:rFonts w:ascii="Times New Roman" w:hAnsi="Times New Roman" w:cs="Times New Roman"/>
          <w:sz w:val="24"/>
          <w:szCs w:val="24"/>
        </w:rPr>
        <w:fldChar w:fldCharType="end"/>
      </w:r>
      <w:r>
        <w:rPr>
          <w:rFonts w:ascii="Times New Roman" w:hAnsi="Times New Roman" w:cs="Times New Roman"/>
          <w:sz w:val="24"/>
          <w:szCs w:val="24"/>
        </w:rPr>
        <w:t xml:space="preserve">. Prior to analysis, we subset the BBS dataset </w:t>
      </w:r>
      <w:r>
        <w:rPr>
          <w:rFonts w:ascii="Times New Roman" w:hAnsi="Times New Roman" w:cs="Times New Roman"/>
          <w:sz w:val="24"/>
          <w:szCs w:val="24"/>
        </w:rPr>
        <w:lastRenderedPageBreak/>
        <w:t xml:space="preserve">by removing routes that had incomplete survey lengths (less than 50 point count stops, indicated by the RouteTypeDetailID field value being less than 2 in the extracted BBS dataset) or that were surveyed under adverse weather conditions such as high wind and rain (as indicated by the Run Protocol ID field being equal to 1), which could affect bird occurrence and detectability. Following this filtering process, the total number of BBS routes analysed was 960. </w:t>
      </w:r>
    </w:p>
    <w:p w14:paraId="75C47688" w14:textId="39879DEA" w:rsidR="00AC3C1A" w:rsidRDefault="00C067C2">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For higher precision when inferring the relationship between avian diversity and environmental variables, we subdivided each route into five segments of equal length, consisting of 10 count locations each. This approach was motivated by the need to more closely associate bird communities with the land cover composition in the area in which they are found. To minimise the spatial autocorrelation between subsequent segments and avoid overlaps in landscapes analysed we filtered the data to keep only the first, third and fifth segment of each route.</w:t>
      </w:r>
      <w:r w:rsidR="00302A6C">
        <w:rPr>
          <w:rFonts w:ascii="Times New Roman" w:hAnsi="Times New Roman" w:cs="Times New Roman"/>
          <w:sz w:val="24"/>
          <w:szCs w:val="24"/>
        </w:rPr>
        <w:t xml:space="preserve"> </w:t>
      </w:r>
      <w:r w:rsidR="00272818">
        <w:rPr>
          <w:rFonts w:ascii="Times New Roman" w:hAnsi="Times New Roman" w:cs="Times New Roman"/>
          <w:sz w:val="24"/>
          <w:szCs w:val="24"/>
        </w:rPr>
        <w:t xml:space="preserve">These </w:t>
      </w:r>
      <w:r w:rsidR="00302A6C">
        <w:rPr>
          <w:rFonts w:ascii="Times New Roman" w:hAnsi="Times New Roman" w:cs="Times New Roman"/>
          <w:sz w:val="24"/>
          <w:szCs w:val="24"/>
        </w:rPr>
        <w:t>segment</w:t>
      </w:r>
      <w:r w:rsidR="00272818">
        <w:rPr>
          <w:rFonts w:ascii="Times New Roman" w:hAnsi="Times New Roman" w:cs="Times New Roman"/>
          <w:sz w:val="24"/>
          <w:szCs w:val="24"/>
        </w:rPr>
        <w:t>s</w:t>
      </w:r>
      <w:r w:rsidR="00302A6C">
        <w:rPr>
          <w:rFonts w:ascii="Times New Roman" w:hAnsi="Times New Roman" w:cs="Times New Roman"/>
          <w:sz w:val="24"/>
          <w:szCs w:val="24"/>
        </w:rPr>
        <w:t xml:space="preserve"> therefore </w:t>
      </w:r>
      <w:r w:rsidR="00272818">
        <w:rPr>
          <w:rFonts w:ascii="Times New Roman" w:hAnsi="Times New Roman" w:cs="Times New Roman"/>
          <w:sz w:val="24"/>
          <w:szCs w:val="24"/>
        </w:rPr>
        <w:t xml:space="preserve">formed </w:t>
      </w:r>
      <w:r w:rsidR="00302A6C">
        <w:rPr>
          <w:rFonts w:ascii="Times New Roman" w:hAnsi="Times New Roman" w:cs="Times New Roman"/>
          <w:sz w:val="24"/>
          <w:szCs w:val="24"/>
        </w:rPr>
        <w:t>our sampling unit used in all analyses.</w:t>
      </w:r>
    </w:p>
    <w:p w14:paraId="0D04326D" w14:textId="76D2366B" w:rsidR="00AC3C1A" w:rsidRDefault="00C067C2" w:rsidP="00887B8E">
      <w:pPr>
        <w:spacing w:after="0" w:line="480" w:lineRule="auto"/>
        <w:jc w:val="both"/>
      </w:pPr>
      <w:r>
        <w:rPr>
          <w:rFonts w:ascii="Times New Roman" w:hAnsi="Times New Roman" w:cs="Times New Roman"/>
          <w:sz w:val="24"/>
          <w:szCs w:val="24"/>
        </w:rPr>
        <w:tab/>
        <w:t>We recogni</w:t>
      </w:r>
      <w:r w:rsidR="00272818">
        <w:rPr>
          <w:rFonts w:ascii="Times New Roman" w:hAnsi="Times New Roman" w:cs="Times New Roman"/>
          <w:sz w:val="24"/>
          <w:szCs w:val="24"/>
        </w:rPr>
        <w:t>s</w:t>
      </w:r>
      <w:r>
        <w:rPr>
          <w:rFonts w:ascii="Times New Roman" w:hAnsi="Times New Roman" w:cs="Times New Roman"/>
          <w:sz w:val="24"/>
          <w:szCs w:val="24"/>
        </w:rPr>
        <w:t>ed that environmental conditions and stochastic trends in populations could introduce variability in biodiversity calculated from bird community data. We therefore extracted, for each segment and each species, the average population count across a three year period centred on our two timepoints (2000, 2001, 2002 and 2015, 2016, 2017)</w:t>
      </w:r>
      <w:bookmarkStart w:id="56" w:name="ZOTERO_BREF_uY7HhaKvboZY"/>
      <w:r>
        <w:rPr>
          <w:rFonts w:ascii="Times New Roman" w:hAnsi="Times New Roman" w:cs="Times New Roman"/>
          <w:sz w:val="24"/>
          <w:szCs w:val="24"/>
          <w:vertAlign w:val="superscript"/>
        </w:rPr>
        <w:t>33</w:t>
      </w:r>
      <w:r>
        <w:fldChar w:fldCharType="begin"/>
      </w:r>
      <w:r>
        <w:rPr>
          <w:rFonts w:ascii="Times New Roman" w:hAnsi="Times New Roman" w:cs="Times New Roman"/>
          <w:sz w:val="24"/>
          <w:szCs w:val="24"/>
        </w:rPr>
        <w:instrText>ADDIN CSL_CITATION {"citationItems":[{"id":"ITEM-1","itemData":{"DOI":"10.1007/s10584-017-2081-2","ISSN":"15731480","abstract":"Projections of species’ distributions in future climates can aid adaptive conservation strategies. Although presence-absence or presence-only data have been extensively used for this purpose, modelling changes in spatial patterns of abundance provides a more sensitive tool for estimating species’ vulnerabilities to climate impacts. We used abundance data from citizen science bird surveys in the UK and France to predict spatial patterns of future climatic suitability throughout Great Britain for 124 breeding bird species. We project that climatic suitability of Great Britain will increase for 44% of species and decline for 9% of species by 2080. Of the latter group, most are already red-listed for their severe long-term population declines. If our suitability projections translate into population changes, by 2080, conservation listing status will worsen for 10 species and improve for 28 species. Projected changes in climatic suitability translate into net gains of species abundance in northern and western areas and high turnover in community composition throughout Britain, particularly under medium- and high-emission scenarios. In conclusion, community-wide projections of changes in climatic suitability based on abundance indicate that bird assemblages throughout Great Britain will be impacted by climate change and that species already of concern are likely to be impacted hardest. Of the species projected to benefit, the ability of currently red-listed species to respond positively to climate without other interventions is unclear. © 2017 Springer Science+Business Media B.V.","author":[{"dropping-particle":"","family":"Massimino","given":"Dario","non-dropping-particle":"","parse-names":false,"suffix":""},{"dropping-particle":"","family":"Johnston","given":"Alison","non-dropping-particle":"","parse-names":false,"suffix":""},{"dropping-particle":"","family":"Gillings","given":"Simon","non-dropping-particle":"","parse-names":false,"suffix":""},{"dropping-particle":"","family":"Jiguet","given":"Frédéric","non-dropping-particle":"","parse-names":false,"suffix":""},{"dropping-particle":"","family":"Pearce-Higgins","given":"James W.","non-dropping-particle":"","parse-names":false,"suffix":""}],"container-title":"Climatic Change","id":"ITEM-1","issue":"1-2","issued":{"date-parts":[["2017"]]},"page":"117-130","publisher":"Climatic Change","title":"Projected reductions in climatic suitability for vulnerable British birds","type":"article-journal","volume":"145"},"uris":["http://www.mendeley.com/documents/?uuid=a27782d5-c9fa-49ce-8259-936c13dc79c9"]}],"mendeley":{"formattedCitation":"&lt;sup&gt;25&lt;/sup&gt;","plainTextFormattedCitation":"25","previouslyFormattedCitation":"&lt;sup&gt;25&lt;/sup&gt;"},"properties":{"noteIndex":0},"schema":"https://github.com/citation-style-language/schema/raw/master/csl-citation.json"}</w:instrText>
      </w:r>
      <w:bookmarkEnd w:id="56"/>
      <w:r w:rsidR="006C0916">
        <w:rPr>
          <w:rFonts w:ascii="Times New Roman" w:hAnsi="Times New Roman" w:cs="Times New Roman"/>
          <w:sz w:val="24"/>
          <w:szCs w:val="24"/>
        </w:rPr>
        <w:fldChar w:fldCharType="separate"/>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6057D">
        <w:rPr>
          <w:rFonts w:ascii="Times New Roman" w:hAnsi="Times New Roman" w:cs="Times New Roman"/>
          <w:sz w:val="24"/>
          <w:szCs w:val="24"/>
        </w:rPr>
        <w:t xml:space="preserve">We then calculated the mean </w:t>
      </w:r>
      <w:r w:rsidR="00272818">
        <w:rPr>
          <w:rFonts w:ascii="Times New Roman" w:hAnsi="Times New Roman" w:cs="Times New Roman"/>
          <w:sz w:val="24"/>
          <w:szCs w:val="24"/>
        </w:rPr>
        <w:t xml:space="preserve">abundance of each species across </w:t>
      </w:r>
      <w:r w:rsidR="0096057D">
        <w:rPr>
          <w:rFonts w:ascii="Times New Roman" w:hAnsi="Times New Roman" w:cs="Times New Roman"/>
          <w:sz w:val="24"/>
          <w:szCs w:val="24"/>
        </w:rPr>
        <w:t>these three years.</w:t>
      </w:r>
      <w:r>
        <w:rPr>
          <w:rFonts w:ascii="Times New Roman" w:hAnsi="Times New Roman" w:cs="Times New Roman"/>
          <w:sz w:val="24"/>
          <w:szCs w:val="24"/>
        </w:rPr>
        <w:t xml:space="preserve"> </w:t>
      </w:r>
    </w:p>
    <w:p w14:paraId="750F2C2D" w14:textId="25D49229" w:rsidR="00AC3C1A" w:rsidRDefault="00C067C2" w:rsidP="00887B8E">
      <w:pPr>
        <w:spacing w:after="0" w:line="480" w:lineRule="auto"/>
        <w:jc w:val="both"/>
      </w:pPr>
      <w:r>
        <w:rPr>
          <w:rFonts w:ascii="Times New Roman" w:hAnsi="Times New Roman" w:cs="Times New Roman"/>
          <w:sz w:val="24"/>
          <w:szCs w:val="24"/>
        </w:rPr>
        <w:tab/>
        <w:t>The effect of observer experience</w:t>
      </w:r>
      <w:r>
        <w:fldChar w:fldCharType="begin"/>
      </w:r>
      <w:r>
        <w:rPr>
          <w:rFonts w:ascii="Times New Roman" w:hAnsi="Times New Roman" w:cs="Times New Roman"/>
          <w:sz w:val="24"/>
          <w:szCs w:val="24"/>
        </w:rPr>
        <w:instrText>ADDIN CSL_CITATION {"citationItems":[{"id":"ITEM-1","itemData":{"DOI":"10.1080/00063650903440648","ISSN":"00063657","abstract":"Abstract\\nCapsule Including observer effects in population models is unlikely to improve population trend estimates. \\n\\nAims We test the hypothesis that the observer's experience has a significant effect on the detection of birds, and subsequently impacts on estimates of abundance and population trends. \\n\\nMethods Two models were used to test the effect of observer experience: (1) assuming that effects of observer navety operate only in the first year, and express experience as a binomial variable; (2) assuming effects of experience improve year-on-year, and express as a continuous variable. For each model, experience was included in annual site-by-year log-linear models with Poisson error terms. \\n\\nResults Significant observer-experience effects were found for up to half of the species analysed depending on the model. However, there were no patterns in the direction of these negative effects. Importantly, including observer experience in analyses of population trends significantly affected estimates of change in only one of the 76 species tested. \\n\\nConclusions For Breeding Bird Survey data in England, there is no consistent first-time observer-experience effect across species and including observer experience in the population models is unlikely to improve population estimates.","author":[{"dropping-particle":"","family":"Eglington","given":"Sarah M.","non-dropping-particle":"","parse-names":false,"suffix":""},{"dropping-particle":"","family":"Davis","given":"Sarah E.","non-dropping-particle":"","parse-names":false,"suffix":""},{"dropping-particle":"","family":"Joys","given":"Andrew C.","non-dropping-particle":"","parse-names":false,"suffix":""},{"dropping-particle":"","family":"Chamberlain","given":"Dan E.","non-dropping-particle":"","parse-names":false,"suffix":""},{"dropping-particle":"","family":"Noble","given":"David G.","non-dropping-particle":"","parse-names":false,"suffix":""}],"container-title":"Bird Study","id":"ITEM-1","issue":"2","issued":{"date-parts":[["2010"]]},"page":"129-141","title":"The effect of observer experience on english Breeding Bird Survey population trends","type":"article-journal","volume":"57"},"uris":["http://www.mendeley.com/documents/?uuid=deac1b78-5717-4009-a98a-f99bec0b01fb"]},{"id":"ITEM-2","itemData":{"author":[{"dropping-particle":"","family":"Kendall","given":"William L","non-dropping-particle":"","parse-names":false,"suffix":""},{"dropping-particle":"","family":"Peterjohn","given":"G","non-dropping-particle":"","parse-names":false,"suffix":""},{"dropping-particle":"","family":"Sauer","given":"John R","non-dropping-particle":"","parse-names":false,"suffix":""}],"container-title":"The Auk","id":"ITEM-2","issue":"4","issued":{"date-parts":[["1996"]]},"page":"823-829","title":"First-Time observer effects in the North American Breeding Bird Survey","type":"article-journal","volume":"113"},"uris":["http://www.mendeley.com/documents/?uuid=feeab25d-3aba-4770-97ce-35e4317797c2"]}],"mendeley":{"formattedCitation":"&lt;sup&gt;26,27&lt;/sup&gt;","plainTextFormattedCitation":"26,27","previouslyFormattedCitation":"&lt;sup&gt;26,27&lt;/sup&gt;"},"properties":{"noteIndex":0},"schema":"https://github.com/citation-style-language/schema/raw/master/csl-citation.json"}</w:instrText>
      </w:r>
      <w:r>
        <w:rPr>
          <w:rFonts w:ascii="Times New Roman" w:hAnsi="Times New Roman" w:cs="Times New Roman"/>
          <w:sz w:val="24"/>
          <w:szCs w:val="24"/>
        </w:rPr>
        <w:fldChar w:fldCharType="separate"/>
      </w:r>
      <w:bookmarkStart w:id="57" w:name="ZOTERO_BREF_bnO0IwYRKox1"/>
      <w:r>
        <w:rPr>
          <w:rFonts w:ascii="Times New Roman" w:hAnsi="Times New Roman" w:cs="Times New Roman"/>
          <w:sz w:val="24"/>
          <w:szCs w:val="24"/>
          <w:vertAlign w:val="superscript"/>
        </w:rPr>
        <w:t>34</w:t>
      </w:r>
      <w:r>
        <w:rPr>
          <w:vertAlign w:val="superscript"/>
        </w:rPr>
        <w:t>–36</w:t>
      </w:r>
      <w:bookmarkEnd w:id="57"/>
      <w:r>
        <w:rPr>
          <w:rFonts w:ascii="Times New Roman" w:hAnsi="Times New Roman" w:cs="Times New Roman"/>
          <w:sz w:val="24"/>
          <w:szCs w:val="24"/>
        </w:rPr>
        <w:fldChar w:fldCharType="end"/>
      </w:r>
      <w:r>
        <w:t xml:space="preserve"> </w:t>
      </w:r>
      <w:r>
        <w:rPr>
          <w:rFonts w:ascii="Times New Roman" w:hAnsi="Times New Roman" w:cs="Times New Roman"/>
          <w:sz w:val="24"/>
          <w:szCs w:val="24"/>
        </w:rPr>
        <w:t>was accounted for by sourcing the observer ID responsible for each route at each timepoint</w:t>
      </w:r>
      <w:r w:rsidR="00887B8E">
        <w:rPr>
          <w:rFonts w:ascii="Times New Roman" w:hAnsi="Times New Roman" w:cs="Times New Roman"/>
          <w:sz w:val="24"/>
          <w:szCs w:val="24"/>
        </w:rPr>
        <w:t xml:space="preserve"> and including it as random effect in the l</w:t>
      </w:r>
      <w:r w:rsidR="0000077F">
        <w:rPr>
          <w:rFonts w:ascii="Times New Roman" w:hAnsi="Times New Roman" w:cs="Times New Roman"/>
          <w:sz w:val="24"/>
          <w:szCs w:val="24"/>
        </w:rPr>
        <w:t>egacy</w:t>
      </w:r>
      <w:r w:rsidR="00887B8E">
        <w:rPr>
          <w:rFonts w:ascii="Times New Roman" w:hAnsi="Times New Roman" w:cs="Times New Roman"/>
          <w:sz w:val="24"/>
          <w:szCs w:val="24"/>
        </w:rPr>
        <w:t xml:space="preserve"> model (see “Model development” section)</w:t>
      </w:r>
      <w:r>
        <w:rPr>
          <w:rFonts w:ascii="Times New Roman" w:hAnsi="Times New Roman" w:cs="Times New Roman"/>
          <w:sz w:val="24"/>
          <w:szCs w:val="24"/>
        </w:rPr>
        <w:t xml:space="preserve">. </w:t>
      </w:r>
      <w:r w:rsidR="00887B8E">
        <w:rPr>
          <w:rFonts w:ascii="Times New Roman" w:hAnsi="Times New Roman" w:cs="Times New Roman"/>
          <w:sz w:val="24"/>
          <w:szCs w:val="24"/>
        </w:rPr>
        <w:t>We also controlled for the t</w:t>
      </w:r>
      <w:r>
        <w:rPr>
          <w:rFonts w:ascii="Times New Roman" w:hAnsi="Times New Roman" w:cs="Times New Roman"/>
          <w:sz w:val="24"/>
          <w:szCs w:val="24"/>
        </w:rPr>
        <w:t xml:space="preserve">ime of day as it is plausible to expect visibility and avian species activity patterns to vary between early morning and later parts of the day. </w:t>
      </w:r>
      <w:r w:rsidRPr="00D76DC7">
        <w:rPr>
          <w:rFonts w:ascii="Times New Roman" w:hAnsi="Times New Roman" w:cs="Times New Roman"/>
          <w:sz w:val="24"/>
          <w:szCs w:val="24"/>
        </w:rPr>
        <w:t>Time of day for each segment was calculated by averaging across the start and end time data entries associated with each route</w:t>
      </w:r>
      <w:r w:rsidR="00887B8E" w:rsidRPr="00D76DC7">
        <w:rPr>
          <w:rFonts w:ascii="Times New Roman" w:hAnsi="Times New Roman" w:cs="Times New Roman"/>
          <w:sz w:val="24"/>
          <w:szCs w:val="24"/>
        </w:rPr>
        <w:t xml:space="preserve">, and then including this as covariate in </w:t>
      </w:r>
      <w:r w:rsidR="00F34553" w:rsidRPr="00D76DC7">
        <w:rPr>
          <w:rFonts w:ascii="Times New Roman" w:hAnsi="Times New Roman" w:cs="Times New Roman"/>
          <w:sz w:val="24"/>
          <w:szCs w:val="24"/>
        </w:rPr>
        <w:t xml:space="preserve">both the legacy and equilibrium </w:t>
      </w:r>
      <w:r w:rsidR="00887B8E" w:rsidRPr="00D76DC7">
        <w:rPr>
          <w:rFonts w:ascii="Times New Roman" w:hAnsi="Times New Roman" w:cs="Times New Roman"/>
          <w:sz w:val="24"/>
          <w:szCs w:val="24"/>
        </w:rPr>
        <w:t>model</w:t>
      </w:r>
      <w:r w:rsidR="00887B8E">
        <w:rPr>
          <w:rFonts w:ascii="Times New Roman" w:hAnsi="Times New Roman" w:cs="Times New Roman"/>
          <w:sz w:val="24"/>
          <w:szCs w:val="24"/>
        </w:rPr>
        <w:t xml:space="preserve"> (see “Model development” section)</w:t>
      </w:r>
      <w:r>
        <w:rPr>
          <w:rFonts w:ascii="Times New Roman" w:hAnsi="Times New Roman" w:cs="Times New Roman"/>
          <w:sz w:val="24"/>
          <w:szCs w:val="24"/>
        </w:rPr>
        <w:t xml:space="preserve">. </w:t>
      </w:r>
      <w:r w:rsidR="00272818">
        <w:rPr>
          <w:rFonts w:ascii="Times New Roman" w:hAnsi="Times New Roman" w:cs="Times New Roman"/>
          <w:sz w:val="24"/>
          <w:szCs w:val="24"/>
        </w:rPr>
        <w:lastRenderedPageBreak/>
        <w:t>However</w:t>
      </w:r>
      <w:r>
        <w:rPr>
          <w:rFonts w:ascii="Times New Roman" w:hAnsi="Times New Roman" w:cs="Times New Roman"/>
          <w:sz w:val="24"/>
          <w:szCs w:val="24"/>
        </w:rPr>
        <w:t xml:space="preserve">, we did not model detectability issues associated with traffic noise and disturbance. </w:t>
      </w:r>
      <w:r w:rsidR="00F34553">
        <w:rPr>
          <w:rFonts w:ascii="Times New Roman" w:hAnsi="Times New Roman" w:cs="Times New Roman"/>
          <w:sz w:val="24"/>
          <w:szCs w:val="24"/>
        </w:rPr>
        <w:t>Firstly,</w:t>
      </w:r>
      <w:r>
        <w:rPr>
          <w:rFonts w:ascii="Times New Roman" w:hAnsi="Times New Roman" w:cs="Times New Roman"/>
          <w:sz w:val="24"/>
          <w:szCs w:val="24"/>
        </w:rPr>
        <w:t xml:space="preserve"> </w:t>
      </w:r>
      <w:r w:rsidR="00272818">
        <w:rPr>
          <w:rFonts w:ascii="Times New Roman" w:hAnsi="Times New Roman" w:cs="Times New Roman"/>
          <w:sz w:val="24"/>
          <w:szCs w:val="24"/>
        </w:rPr>
        <w:t xml:space="preserve">this is </w:t>
      </w:r>
      <w:r>
        <w:rPr>
          <w:rFonts w:ascii="Times New Roman" w:hAnsi="Times New Roman" w:cs="Times New Roman"/>
          <w:sz w:val="24"/>
          <w:szCs w:val="24"/>
        </w:rPr>
        <w:t>because all BBS survey are conducted along public access roads with a vehicle</w:t>
      </w:r>
      <w:r w:rsidR="00BB19C3">
        <w:rPr>
          <w:rFonts w:ascii="Times New Roman" w:hAnsi="Times New Roman" w:cs="Times New Roman"/>
          <w:sz w:val="24"/>
          <w:szCs w:val="24"/>
        </w:rPr>
        <w:t>,</w:t>
      </w:r>
      <w:r>
        <w:rPr>
          <w:rFonts w:ascii="Times New Roman" w:hAnsi="Times New Roman" w:cs="Times New Roman"/>
          <w:sz w:val="24"/>
          <w:szCs w:val="24"/>
        </w:rPr>
        <w:t xml:space="preserve"> so the disturbance is expected to be similar across sites</w:t>
      </w:r>
      <w:r w:rsidR="00272818">
        <w:rPr>
          <w:rFonts w:ascii="Times New Roman" w:hAnsi="Times New Roman" w:cs="Times New Roman"/>
          <w:sz w:val="24"/>
          <w:szCs w:val="24"/>
        </w:rPr>
        <w:t>,</w:t>
      </w:r>
      <w:r>
        <w:rPr>
          <w:rFonts w:ascii="Times New Roman" w:hAnsi="Times New Roman" w:cs="Times New Roman"/>
          <w:sz w:val="24"/>
          <w:szCs w:val="24"/>
        </w:rPr>
        <w:t xml:space="preserve"> and secondly because previous studies have found no clear evidence for noise being the main cause for reduced bird abundance near roads</w:t>
      </w:r>
      <w:bookmarkStart w:id="58" w:name="ZOTERO_BREF_JYUqukqPZaXM"/>
      <w:r>
        <w:rPr>
          <w:rFonts w:ascii="Times New Roman" w:hAnsi="Times New Roman" w:cs="Times New Roman"/>
          <w:sz w:val="24"/>
          <w:szCs w:val="24"/>
          <w:vertAlign w:val="superscript"/>
        </w:rPr>
        <w:t>37</w:t>
      </w:r>
      <w:bookmarkEnd w:id="58"/>
      <w:r>
        <w:rPr>
          <w:rFonts w:ascii="Times New Roman" w:hAnsi="Times New Roman" w:cs="Times New Roman"/>
          <w:sz w:val="24"/>
          <w:szCs w:val="24"/>
        </w:rPr>
        <w:t>.</w:t>
      </w:r>
    </w:p>
    <w:p w14:paraId="621EBD78" w14:textId="7A693F80" w:rsidR="00AC3C1A" w:rsidRDefault="00C067C2">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Following these procedures, our processed BBS dataset included entries of mean abundances of each species </w:t>
      </w:r>
      <w:r w:rsidR="00272818">
        <w:rPr>
          <w:rFonts w:ascii="Times New Roman" w:hAnsi="Times New Roman" w:cs="Times New Roman"/>
          <w:sz w:val="24"/>
          <w:szCs w:val="24"/>
        </w:rPr>
        <w:t xml:space="preserve">for </w:t>
      </w:r>
      <w:r>
        <w:rPr>
          <w:rFonts w:ascii="Times New Roman" w:hAnsi="Times New Roman" w:cs="Times New Roman"/>
          <w:sz w:val="24"/>
          <w:szCs w:val="24"/>
        </w:rPr>
        <w:t>a total of 2880 segments, corresponding to segment 1, 3 and 5 of 960 routes (Fig. S1). For each segment, at each timepoint we calculated different measures of alpha diversity following the Hill numbers framework</w:t>
      </w:r>
      <w:bookmarkStart w:id="59" w:name="ZOTERO_BREF_03RAzJiBbuTF"/>
      <w:r>
        <w:rPr>
          <w:rFonts w:ascii="Times New Roman" w:hAnsi="Times New Roman" w:cs="Times New Roman"/>
          <w:sz w:val="24"/>
          <w:szCs w:val="24"/>
          <w:vertAlign w:val="superscript"/>
        </w:rPr>
        <w:t>38</w:t>
      </w:r>
      <w:bookmarkEnd w:id="59"/>
      <w:r>
        <w:rPr>
          <w:rFonts w:ascii="Times New Roman" w:hAnsi="Times New Roman" w:cs="Times New Roman"/>
          <w:sz w:val="24"/>
          <w:szCs w:val="24"/>
        </w:rPr>
        <w:t xml:space="preserve">. </w:t>
      </w:r>
      <w:r w:rsidR="00F6267A">
        <w:rPr>
          <w:rFonts w:ascii="Times New Roman" w:hAnsi="Times New Roman" w:cs="Times New Roman"/>
          <w:sz w:val="24"/>
          <w:szCs w:val="24"/>
        </w:rPr>
        <w:t>We then selected to use the effective number of species at q=1, calculated as the exponential of the Shannon-Wiener Index</w:t>
      </w:r>
      <w:bookmarkStart w:id="60" w:name="ZOTERO_BREF_c2MZNnGXm5GT"/>
      <w:r w:rsidR="00F6267A">
        <w:rPr>
          <w:rFonts w:ascii="Times New Roman" w:hAnsi="Times New Roman" w:cs="Times New Roman"/>
          <w:sz w:val="24"/>
          <w:szCs w:val="24"/>
          <w:vertAlign w:val="superscript"/>
        </w:rPr>
        <w:t>38</w:t>
      </w:r>
      <w:bookmarkEnd w:id="60"/>
      <w:r w:rsidR="00F6267A">
        <w:rPr>
          <w:rFonts w:ascii="Times New Roman" w:hAnsi="Times New Roman" w:cs="Times New Roman"/>
          <w:sz w:val="24"/>
          <w:szCs w:val="24"/>
        </w:rPr>
        <w:t xml:space="preserve">. </w:t>
      </w:r>
      <w:r>
        <w:rPr>
          <w:rFonts w:ascii="Times New Roman" w:hAnsi="Times New Roman" w:cs="Times New Roman"/>
          <w:sz w:val="24"/>
          <w:szCs w:val="24"/>
        </w:rPr>
        <w:t>The effective number of species at q=1 sits at the theoretical half</w:t>
      </w:r>
      <w:r w:rsidR="00272818">
        <w:rPr>
          <w:rFonts w:ascii="Times New Roman" w:hAnsi="Times New Roman" w:cs="Times New Roman"/>
          <w:sz w:val="24"/>
          <w:szCs w:val="24"/>
        </w:rPr>
        <w:t>-way</w:t>
      </w:r>
      <w:r>
        <w:rPr>
          <w:rFonts w:ascii="Times New Roman" w:hAnsi="Times New Roman" w:cs="Times New Roman"/>
          <w:sz w:val="24"/>
          <w:szCs w:val="24"/>
        </w:rPr>
        <w:t xml:space="preserve"> point between the classic species richness measure that accounts only for the absolute number of species (q=0) and the Berger-Parker dominance index (q=infinit</w:t>
      </w:r>
      <w:r w:rsidR="00272818">
        <w:rPr>
          <w:rFonts w:ascii="Times New Roman" w:hAnsi="Times New Roman" w:cs="Times New Roman"/>
          <w:sz w:val="24"/>
          <w:szCs w:val="24"/>
        </w:rPr>
        <w:t>y</w:t>
      </w:r>
      <w:r>
        <w:rPr>
          <w:rFonts w:ascii="Times New Roman" w:hAnsi="Times New Roman" w:cs="Times New Roman"/>
          <w:sz w:val="24"/>
          <w:szCs w:val="24"/>
        </w:rPr>
        <w:t>), which instead only reflects the most common species. Thus, the effective number of species is a robust alternative to species richness</w:t>
      </w:r>
      <w:r w:rsidR="00272818">
        <w:rPr>
          <w:rFonts w:ascii="Times New Roman" w:hAnsi="Times New Roman" w:cs="Times New Roman"/>
          <w:sz w:val="24"/>
          <w:szCs w:val="24"/>
        </w:rPr>
        <w:t xml:space="preserve"> which</w:t>
      </w:r>
      <w:r>
        <w:rPr>
          <w:rFonts w:ascii="Times New Roman" w:hAnsi="Times New Roman" w:cs="Times New Roman"/>
          <w:sz w:val="24"/>
          <w:szCs w:val="24"/>
        </w:rPr>
        <w:t xml:space="preserve"> does not </w:t>
      </w:r>
      <w:r w:rsidR="00272818">
        <w:rPr>
          <w:rFonts w:ascii="Times New Roman" w:hAnsi="Times New Roman" w:cs="Times New Roman"/>
          <w:sz w:val="24"/>
          <w:szCs w:val="24"/>
        </w:rPr>
        <w:t xml:space="preserve">take account of </w:t>
      </w:r>
      <w:r>
        <w:rPr>
          <w:rFonts w:ascii="Times New Roman" w:hAnsi="Times New Roman" w:cs="Times New Roman"/>
          <w:sz w:val="24"/>
          <w:szCs w:val="24"/>
        </w:rPr>
        <w:t xml:space="preserve">species rarity </w:t>
      </w:r>
      <w:r w:rsidR="00272818">
        <w:rPr>
          <w:rFonts w:ascii="Times New Roman" w:hAnsi="Times New Roman" w:cs="Times New Roman"/>
          <w:sz w:val="24"/>
          <w:szCs w:val="24"/>
        </w:rPr>
        <w:t xml:space="preserve">or </w:t>
      </w:r>
      <w:r>
        <w:rPr>
          <w:rFonts w:ascii="Times New Roman" w:hAnsi="Times New Roman" w:cs="Times New Roman"/>
          <w:sz w:val="24"/>
          <w:szCs w:val="24"/>
        </w:rPr>
        <w:t>detectability and thus can lead to biased biodiversity estimates</w:t>
      </w:r>
      <w:bookmarkStart w:id="61" w:name="ZOTERO_BREF_QQFiaFZ05RQR"/>
      <w:r>
        <w:rPr>
          <w:rFonts w:ascii="Times New Roman" w:hAnsi="Times New Roman" w:cs="Times New Roman"/>
          <w:sz w:val="24"/>
          <w:szCs w:val="24"/>
          <w:vertAlign w:val="superscript"/>
        </w:rPr>
        <w:t>16,17</w:t>
      </w:r>
      <w:bookmarkEnd w:id="61"/>
      <w:r>
        <w:rPr>
          <w:rFonts w:ascii="Times New Roman" w:hAnsi="Times New Roman" w:cs="Times New Roman"/>
          <w:sz w:val="24"/>
          <w:szCs w:val="24"/>
        </w:rPr>
        <w:t xml:space="preserve">. </w:t>
      </w:r>
    </w:p>
    <w:p w14:paraId="5057A000" w14:textId="77777777" w:rsidR="00AC3C1A" w:rsidRDefault="00AC3C1A">
      <w:pPr>
        <w:spacing w:after="0" w:line="480" w:lineRule="auto"/>
        <w:ind w:firstLine="720"/>
        <w:jc w:val="both"/>
        <w:rPr>
          <w:rFonts w:ascii="Times New Roman" w:hAnsi="Times New Roman" w:cs="Times New Roman"/>
          <w:sz w:val="24"/>
          <w:szCs w:val="24"/>
        </w:rPr>
      </w:pPr>
    </w:p>
    <w:p w14:paraId="4CA2000F" w14:textId="77777777" w:rsidR="00AC3C1A" w:rsidRDefault="00C067C2">
      <w:pPr>
        <w:spacing w:after="0" w:line="48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Land cover and environmental data </w:t>
      </w:r>
    </w:p>
    <w:p w14:paraId="7DE9140A" w14:textId="77777777" w:rsidR="00AC3C1A" w:rsidRDefault="00C067C2" w:rsidP="00887B8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Land cover data for the United States of America for our focal years of 2001 and 2016 were sourced from the open-access National Land Cover Database (NLCD) CONUS products developed by the US Geological Survey</w:t>
      </w:r>
      <w:bookmarkStart w:id="62" w:name="ZOTERO_BREF_Qxt0cMHjhONr"/>
      <w:r>
        <w:rPr>
          <w:rFonts w:ascii="Times New Roman" w:hAnsi="Times New Roman" w:cs="Times New Roman"/>
          <w:sz w:val="24"/>
          <w:szCs w:val="24"/>
          <w:vertAlign w:val="superscript"/>
        </w:rPr>
        <w:t>18,39</w:t>
      </w:r>
      <w:bookmarkEnd w:id="62"/>
      <w:r>
        <w:rPr>
          <w:rFonts w:ascii="Times New Roman" w:hAnsi="Times New Roman" w:cs="Times New Roman"/>
          <w:sz w:val="24"/>
          <w:szCs w:val="24"/>
        </w:rPr>
        <w:t>. The NLCD products are high-resolution (30m pixel dimensions) classified raster files covering the land area of the whole USA. This dataset provides us with the opportunity to look at finely gridded spatio-temporal changes in a landscape over a relatively long time frame of 15 years, while utilising data collected and analysed with the same methods (e.g. land use classification algorithms).</w:t>
      </w:r>
    </w:p>
    <w:p w14:paraId="71B2C69B" w14:textId="40375E2A" w:rsidR="00AC3C1A" w:rsidRDefault="00C067C2" w:rsidP="00887B8E">
      <w:pPr>
        <w:spacing w:after="0" w:line="480" w:lineRule="auto"/>
        <w:ind w:firstLine="720"/>
        <w:jc w:val="both"/>
      </w:pPr>
      <w:r>
        <w:rPr>
          <w:rFonts w:ascii="Times New Roman" w:hAnsi="Times New Roman" w:cs="Times New Roman"/>
          <w:sz w:val="24"/>
          <w:szCs w:val="24"/>
        </w:rPr>
        <w:lastRenderedPageBreak/>
        <w:t xml:space="preserve">To reduce the number of potentially collinear explanatory variables included in our models, we aggregated the land cover variables provided by the NLCD dataset. We summarised </w:t>
      </w:r>
      <w:r w:rsidR="00203A66">
        <w:rPr>
          <w:rFonts w:ascii="Times New Roman" w:hAnsi="Times New Roman" w:cs="Times New Roman"/>
          <w:sz w:val="24"/>
          <w:szCs w:val="24"/>
        </w:rPr>
        <w:t xml:space="preserve">these </w:t>
      </w:r>
      <w:r>
        <w:rPr>
          <w:rFonts w:ascii="Times New Roman" w:hAnsi="Times New Roman" w:cs="Times New Roman"/>
          <w:sz w:val="24"/>
          <w:szCs w:val="24"/>
        </w:rPr>
        <w:t xml:space="preserve">to five land cover categories: </w:t>
      </w:r>
      <w:r>
        <w:rPr>
          <w:rFonts w:ascii="Times New Roman" w:hAnsi="Times New Roman" w:cs="Times New Roman"/>
          <w:i/>
          <w:sz w:val="24"/>
          <w:szCs w:val="24"/>
        </w:rPr>
        <w:t>urban</w:t>
      </w:r>
      <w:r>
        <w:rPr>
          <w:rFonts w:ascii="Times New Roman" w:hAnsi="Times New Roman" w:cs="Times New Roman"/>
          <w:sz w:val="24"/>
          <w:szCs w:val="24"/>
        </w:rPr>
        <w:t xml:space="preserve"> [an aggregate of the Developed-Open Space (sub-class 21), Developed-Low Intensity (22), Developed-Medium Intensity (23), Developed-High Intensity classes]; </w:t>
      </w:r>
      <w:r>
        <w:rPr>
          <w:rFonts w:ascii="Times New Roman" w:hAnsi="Times New Roman" w:cs="Times New Roman"/>
          <w:i/>
          <w:sz w:val="24"/>
          <w:szCs w:val="24"/>
        </w:rPr>
        <w:t>forest</w:t>
      </w:r>
      <w:r>
        <w:rPr>
          <w:rFonts w:ascii="Times New Roman" w:hAnsi="Times New Roman" w:cs="Times New Roman"/>
          <w:sz w:val="24"/>
          <w:szCs w:val="24"/>
        </w:rPr>
        <w:t xml:space="preserve"> [an aggregate of the Deciduous Forest (41), Evergreen Forest (42), Mixed Forest (43) classes]; </w:t>
      </w:r>
      <w:r>
        <w:rPr>
          <w:rFonts w:ascii="Times New Roman" w:hAnsi="Times New Roman" w:cs="Times New Roman"/>
          <w:i/>
          <w:sz w:val="24"/>
          <w:szCs w:val="24"/>
        </w:rPr>
        <w:t>grassland</w:t>
      </w:r>
      <w:r>
        <w:rPr>
          <w:rFonts w:ascii="Times New Roman" w:hAnsi="Times New Roman" w:cs="Times New Roman"/>
          <w:sz w:val="24"/>
          <w:szCs w:val="24"/>
        </w:rPr>
        <w:t xml:space="preserve"> [an aggregate of the Shrub (52), Grassland/Herbaceous (71), Pasture/Hay (81) classes]; </w:t>
      </w:r>
      <w:r>
        <w:rPr>
          <w:rFonts w:ascii="Times New Roman" w:hAnsi="Times New Roman" w:cs="Times New Roman"/>
          <w:i/>
          <w:sz w:val="24"/>
          <w:szCs w:val="24"/>
        </w:rPr>
        <w:t>cropland</w:t>
      </w:r>
      <w:r>
        <w:rPr>
          <w:rFonts w:ascii="Times New Roman" w:hAnsi="Times New Roman" w:cs="Times New Roman"/>
          <w:sz w:val="24"/>
          <w:szCs w:val="24"/>
        </w:rPr>
        <w:t xml:space="preserve"> [cultivated Crops (82) sub class] and </w:t>
      </w:r>
      <w:r>
        <w:rPr>
          <w:rFonts w:ascii="Times New Roman" w:hAnsi="Times New Roman" w:cs="Times New Roman"/>
          <w:i/>
          <w:sz w:val="24"/>
          <w:szCs w:val="24"/>
        </w:rPr>
        <w:t>wetland</w:t>
      </w:r>
      <w:r>
        <w:rPr>
          <w:rFonts w:ascii="Times New Roman" w:hAnsi="Times New Roman" w:cs="Times New Roman"/>
          <w:sz w:val="24"/>
          <w:szCs w:val="24"/>
        </w:rPr>
        <w:t xml:space="preserve"> [an aggregate of the Woody Wetland (90) and Herbaceous Wetland (95) classes]. The Perennial Ice/Snow (12), Open Water (11) and Barren Land (31) classes were excluded from the analysis as they were very uncommon in our dataset. The distribution and total </w:t>
      </w:r>
      <w:r w:rsidR="00203A66">
        <w:rPr>
          <w:rFonts w:ascii="Times New Roman" w:hAnsi="Times New Roman" w:cs="Times New Roman"/>
          <w:sz w:val="24"/>
          <w:szCs w:val="24"/>
        </w:rPr>
        <w:t xml:space="preserve">area </w:t>
      </w:r>
      <w:r>
        <w:rPr>
          <w:rFonts w:ascii="Times New Roman" w:hAnsi="Times New Roman" w:cs="Times New Roman"/>
          <w:sz w:val="24"/>
          <w:szCs w:val="24"/>
        </w:rPr>
        <w:t>of the land cover categories across the US is shown in Fig S3</w:t>
      </w:r>
      <w:r w:rsidR="00292F0F">
        <w:rPr>
          <w:rFonts w:ascii="Times New Roman" w:hAnsi="Times New Roman" w:cs="Times New Roman"/>
          <w:sz w:val="24"/>
          <w:szCs w:val="24"/>
        </w:rPr>
        <w:t>, S4</w:t>
      </w:r>
      <w:r>
        <w:rPr>
          <w:rFonts w:ascii="Times New Roman" w:hAnsi="Times New Roman" w:cs="Times New Roman"/>
          <w:sz w:val="24"/>
          <w:szCs w:val="24"/>
        </w:rPr>
        <w:t>. Temperature data was sourced from the 30 arc-seconds gridded PRISM climate database</w:t>
      </w:r>
      <w:bookmarkStart w:id="63" w:name="ZOTERO_BREF_m3FvbDi8EUS0"/>
      <w:r>
        <w:rPr>
          <w:rFonts w:ascii="Times New Roman" w:hAnsi="Times New Roman" w:cs="Times New Roman"/>
          <w:sz w:val="24"/>
          <w:szCs w:val="24"/>
          <w:vertAlign w:val="superscript"/>
        </w:rPr>
        <w:t>19</w:t>
      </w:r>
      <w:bookmarkEnd w:id="63"/>
      <w:r>
        <w:rPr>
          <w:rFonts w:ascii="Times New Roman" w:hAnsi="Times New Roman" w:cs="Times New Roman"/>
          <w:sz w:val="24"/>
          <w:szCs w:val="24"/>
        </w:rPr>
        <w:t xml:space="preserve"> and was extracted as the mean across May and June for each group of years from which bird abundances were taken</w:t>
      </w:r>
      <w:r>
        <w:fldChar w:fldCharType="begin"/>
      </w:r>
      <w:r>
        <w:rPr>
          <w:rFonts w:ascii="Times New Roman" w:hAnsi="Times New Roman" w:cs="Times New Roman"/>
          <w:sz w:val="24"/>
          <w:szCs w:val="24"/>
        </w:rPr>
        <w:instrText>ADDIN CSL_CITATION {"citationItems":[{"id":"ITEM-1","itemData":{"URL":"tp://prism.oregonstate.edu","accessed":{"date-parts":[["2012","9","20"]]},"author":[{"dropping-particle":"","family":"PRISM Climate Group","given":"","non-dropping-particle":"","parse-names":false,"suffix":""}],"container-title":"Oregon State University","id":"ITEM-1","issued":{"date-parts":[["2019"]]},"title":"PRISM Climate Data","type":"webpage"},"uris":["http://www.mendeley.com/documents/?uuid=c81ed58d-0116-45cc-86e8-98483e22bdce"]}],"mendeley":{"formattedCitation":"&lt;sup&gt;18&lt;/sup&gt;","plainTextFormattedCitation":"18","previouslyFormattedCitation":"&lt;sup&gt;18&lt;/sup&gt;"},"properties":{"noteIndex":0},"schema":"https://github.com/citation-style-language/schema/raw/master/csl-citation.json"}</w:instrText>
      </w:r>
      <w:r w:rsidR="006C0916">
        <w:rPr>
          <w:rFonts w:ascii="Times New Roman" w:hAnsi="Times New Roman" w:cs="Times New Roman"/>
          <w:sz w:val="24"/>
          <w:szCs w:val="24"/>
        </w:rPr>
        <w:fldChar w:fldCharType="separate"/>
      </w:r>
      <w:r>
        <w:rPr>
          <w:rFonts w:ascii="Times New Roman" w:hAnsi="Times New Roman" w:cs="Times New Roman"/>
          <w:sz w:val="24"/>
          <w:szCs w:val="24"/>
        </w:rPr>
        <w:fldChar w:fldCharType="end"/>
      </w:r>
      <w:r>
        <w:rPr>
          <w:rFonts w:ascii="Times New Roman" w:hAnsi="Times New Roman" w:cs="Times New Roman"/>
          <w:sz w:val="24"/>
          <w:szCs w:val="24"/>
        </w:rPr>
        <w:t>.</w:t>
      </w:r>
    </w:p>
    <w:p w14:paraId="727A15A0" w14:textId="2AA1C261" w:rsidR="00AC3C1A" w:rsidRDefault="00C067C2" w:rsidP="00887B8E">
      <w:pPr>
        <w:spacing w:line="480" w:lineRule="auto"/>
        <w:ind w:firstLine="720"/>
        <w:jc w:val="both"/>
      </w:pPr>
      <w:r>
        <w:rPr>
          <w:rFonts w:ascii="Times New Roman" w:hAnsi="Times New Roman" w:cs="Times New Roman"/>
          <w:sz w:val="24"/>
          <w:szCs w:val="24"/>
        </w:rPr>
        <w:t xml:space="preserve">We first sampled the landscape surrounding each segment using a range of buffer shapes and sizes and then selected based on the capacity of each buffer type to explain the response variable. </w:t>
      </w:r>
      <w:bookmarkStart w:id="64" w:name="_Hlk83807526"/>
      <w:r>
        <w:rPr>
          <w:rFonts w:ascii="Times New Roman" w:hAnsi="Times New Roman" w:cs="Times New Roman"/>
          <w:sz w:val="24"/>
          <w:szCs w:val="24"/>
        </w:rPr>
        <w:t>The types of buffers that we explored were: a</w:t>
      </w:r>
      <w:r w:rsidR="002E62AE">
        <w:rPr>
          <w:rFonts w:ascii="Times New Roman" w:hAnsi="Times New Roman" w:cs="Times New Roman"/>
          <w:sz w:val="24"/>
          <w:szCs w:val="24"/>
        </w:rPr>
        <w:t xml:space="preserve"> </w:t>
      </w:r>
      <w:r>
        <w:rPr>
          <w:rFonts w:ascii="Times New Roman" w:hAnsi="Times New Roman" w:cs="Times New Roman"/>
          <w:sz w:val="24"/>
          <w:szCs w:val="24"/>
        </w:rPr>
        <w:t>circular buffer around the centroid of the polygon defined by the vertices of each segment</w:t>
      </w:r>
      <w:r w:rsidR="003D159D">
        <w:rPr>
          <w:rFonts w:ascii="Times New Roman" w:hAnsi="Times New Roman" w:cs="Times New Roman"/>
          <w:sz w:val="24"/>
          <w:szCs w:val="24"/>
        </w:rPr>
        <w:t xml:space="preserve"> (4000m radius)</w:t>
      </w:r>
      <w:r w:rsidR="00236499">
        <w:rPr>
          <w:rFonts w:ascii="Times New Roman" w:hAnsi="Times New Roman" w:cs="Times New Roman"/>
          <w:sz w:val="24"/>
          <w:szCs w:val="24"/>
        </w:rPr>
        <w:t xml:space="preserve"> and a series of </w:t>
      </w:r>
      <w:r w:rsidR="007707F9">
        <w:rPr>
          <w:rFonts w:ascii="Times New Roman" w:hAnsi="Times New Roman" w:cs="Times New Roman"/>
          <w:sz w:val="24"/>
          <w:szCs w:val="24"/>
        </w:rPr>
        <w:t xml:space="preserve">three </w:t>
      </w:r>
      <w:r>
        <w:rPr>
          <w:rFonts w:ascii="Times New Roman" w:hAnsi="Times New Roman" w:cs="Times New Roman"/>
          <w:sz w:val="24"/>
          <w:szCs w:val="24"/>
        </w:rPr>
        <w:t>buffer</w:t>
      </w:r>
      <w:r w:rsidR="00236499">
        <w:rPr>
          <w:rFonts w:ascii="Times New Roman" w:hAnsi="Times New Roman" w:cs="Times New Roman"/>
          <w:sz w:val="24"/>
          <w:szCs w:val="24"/>
        </w:rPr>
        <w:t>s</w:t>
      </w:r>
      <w:r>
        <w:rPr>
          <w:rFonts w:ascii="Times New Roman" w:hAnsi="Times New Roman" w:cs="Times New Roman"/>
          <w:sz w:val="24"/>
          <w:szCs w:val="24"/>
        </w:rPr>
        <w:t xml:space="preserve"> around the segment line</w:t>
      </w:r>
      <w:r w:rsidR="003D159D">
        <w:rPr>
          <w:rFonts w:ascii="Times New Roman" w:hAnsi="Times New Roman" w:cs="Times New Roman"/>
          <w:sz w:val="24"/>
          <w:szCs w:val="24"/>
        </w:rPr>
        <w:t xml:space="preserve"> (500m, 2000m and 4000m radius)</w:t>
      </w:r>
      <w:r>
        <w:rPr>
          <w:rFonts w:ascii="Times New Roman" w:hAnsi="Times New Roman" w:cs="Times New Roman"/>
          <w:sz w:val="24"/>
          <w:szCs w:val="24"/>
        </w:rPr>
        <w:t xml:space="preserve">. </w:t>
      </w:r>
      <w:bookmarkEnd w:id="64"/>
      <w:r>
        <w:rPr>
          <w:rFonts w:ascii="Times New Roman" w:hAnsi="Times New Roman" w:cs="Times New Roman"/>
          <w:sz w:val="24"/>
          <w:szCs w:val="24"/>
        </w:rPr>
        <w:t>The best fit was given by the smallest buffer size of 500m, shown in Fig S2, which also coincides with the BBS protocol effective counting distance of 400 met</w:t>
      </w:r>
      <w:r w:rsidR="00203A66">
        <w:rPr>
          <w:rFonts w:ascii="Times New Roman" w:hAnsi="Times New Roman" w:cs="Times New Roman"/>
          <w:sz w:val="24"/>
          <w:szCs w:val="24"/>
        </w:rPr>
        <w:t>r</w:t>
      </w:r>
      <w:r>
        <w:rPr>
          <w:rFonts w:ascii="Times New Roman" w:hAnsi="Times New Roman" w:cs="Times New Roman"/>
          <w:sz w:val="24"/>
          <w:szCs w:val="24"/>
        </w:rPr>
        <w:t xml:space="preserve">es and more closely reflects </w:t>
      </w:r>
      <w:r w:rsidR="00203A66">
        <w:rPr>
          <w:rFonts w:ascii="Times New Roman" w:hAnsi="Times New Roman" w:cs="Times New Roman"/>
          <w:sz w:val="24"/>
          <w:szCs w:val="24"/>
        </w:rPr>
        <w:t xml:space="preserve">the size of </w:t>
      </w:r>
      <w:r>
        <w:rPr>
          <w:rFonts w:ascii="Times New Roman" w:hAnsi="Times New Roman" w:cs="Times New Roman"/>
          <w:sz w:val="24"/>
          <w:szCs w:val="24"/>
        </w:rPr>
        <w:t>bird territories</w:t>
      </w:r>
      <w:bookmarkStart w:id="65" w:name="ZOTERO_BREF_UxqzuloaIf1Q"/>
      <w:r>
        <w:rPr>
          <w:rFonts w:ascii="Times New Roman" w:hAnsi="Times New Roman" w:cs="Times New Roman"/>
          <w:sz w:val="24"/>
          <w:szCs w:val="24"/>
          <w:vertAlign w:val="superscript"/>
        </w:rPr>
        <w:t>14</w:t>
      </w:r>
      <w:bookmarkEnd w:id="65"/>
      <w:r>
        <w:rPr>
          <w:rFonts w:ascii="Times New Roman" w:hAnsi="Times New Roman" w:cs="Times New Roman"/>
          <w:sz w:val="24"/>
          <w:szCs w:val="24"/>
        </w:rPr>
        <w:t xml:space="preserve">. Land cover variables were computed as a percentage of </w:t>
      </w:r>
      <w:r w:rsidR="002D31C8">
        <w:rPr>
          <w:rFonts w:ascii="Times New Roman" w:hAnsi="Times New Roman" w:cs="Times New Roman"/>
          <w:sz w:val="24"/>
          <w:szCs w:val="24"/>
        </w:rPr>
        <w:t xml:space="preserve">the </w:t>
      </w:r>
      <w:r>
        <w:rPr>
          <w:rFonts w:ascii="Times New Roman" w:hAnsi="Times New Roman" w:cs="Times New Roman"/>
          <w:sz w:val="24"/>
          <w:szCs w:val="24"/>
        </w:rPr>
        <w:t xml:space="preserve">total </w:t>
      </w:r>
      <w:r w:rsidR="002D31C8">
        <w:rPr>
          <w:rFonts w:ascii="Times New Roman" w:hAnsi="Times New Roman" w:cs="Times New Roman"/>
          <w:sz w:val="24"/>
          <w:szCs w:val="24"/>
        </w:rPr>
        <w:t xml:space="preserve">buffer </w:t>
      </w:r>
      <w:r>
        <w:rPr>
          <w:rFonts w:ascii="Times New Roman" w:hAnsi="Times New Roman" w:cs="Times New Roman"/>
          <w:sz w:val="24"/>
          <w:szCs w:val="24"/>
        </w:rPr>
        <w:t>area. Change in percentage points for each land cover type between the two years was computed by subtracting the values at the two timepoints. A change product is also provided by the USGS databases</w:t>
      </w:r>
      <w:r>
        <w:rPr>
          <w:rFonts w:ascii="Times New Roman" w:hAnsi="Times New Roman" w:cs="Times New Roman"/>
          <w:sz w:val="24"/>
          <w:szCs w:val="24"/>
          <w:vertAlign w:val="superscript"/>
        </w:rPr>
        <w:t>40</w:t>
      </w:r>
      <w:r>
        <w:rPr>
          <w:rFonts w:ascii="Times New Roman" w:hAnsi="Times New Roman" w:cs="Times New Roman"/>
          <w:sz w:val="24"/>
          <w:szCs w:val="24"/>
        </w:rPr>
        <w:t xml:space="preserve">, but it </w:t>
      </w:r>
      <w:r w:rsidR="007D75AF">
        <w:rPr>
          <w:rFonts w:ascii="Times New Roman" w:hAnsi="Times New Roman" w:cs="Times New Roman"/>
          <w:sz w:val="24"/>
          <w:szCs w:val="24"/>
        </w:rPr>
        <w:t>does not meet our needs because</w:t>
      </w:r>
      <w:r>
        <w:rPr>
          <w:rFonts w:ascii="Times New Roman" w:hAnsi="Times New Roman" w:cs="Times New Roman"/>
          <w:sz w:val="24"/>
          <w:szCs w:val="24"/>
        </w:rPr>
        <w:t xml:space="preserve"> it considers </w:t>
      </w:r>
      <w:r w:rsidR="007D75AF">
        <w:rPr>
          <w:rFonts w:ascii="Times New Roman" w:hAnsi="Times New Roman" w:cs="Times New Roman"/>
          <w:sz w:val="24"/>
          <w:szCs w:val="24"/>
        </w:rPr>
        <w:t xml:space="preserve">land cover </w:t>
      </w:r>
      <w:r>
        <w:rPr>
          <w:rFonts w:ascii="Times New Roman" w:hAnsi="Times New Roman" w:cs="Times New Roman"/>
          <w:sz w:val="24"/>
          <w:szCs w:val="24"/>
        </w:rPr>
        <w:t xml:space="preserve">changes based on a </w:t>
      </w:r>
      <w:r w:rsidR="007D75AF">
        <w:rPr>
          <w:rFonts w:ascii="Times New Roman" w:hAnsi="Times New Roman" w:cs="Times New Roman"/>
          <w:sz w:val="24"/>
          <w:szCs w:val="24"/>
        </w:rPr>
        <w:t>ranking. Nonetheless, a comparison of urban land cover change between</w:t>
      </w:r>
      <w:r w:rsidR="00581777">
        <w:rPr>
          <w:rFonts w:ascii="Times New Roman" w:hAnsi="Times New Roman" w:cs="Times New Roman"/>
          <w:sz w:val="24"/>
          <w:szCs w:val="24"/>
        </w:rPr>
        <w:t xml:space="preserve"> the timepoints showed </w:t>
      </w:r>
      <w:r w:rsidR="00581777">
        <w:rPr>
          <w:rFonts w:ascii="Times New Roman" w:hAnsi="Times New Roman" w:cs="Times New Roman"/>
          <w:sz w:val="24"/>
          <w:szCs w:val="24"/>
        </w:rPr>
        <w:lastRenderedPageBreak/>
        <w:t>a similar result</w:t>
      </w:r>
      <w:r w:rsidR="007D75AF">
        <w:rPr>
          <w:rFonts w:ascii="Times New Roman" w:hAnsi="Times New Roman" w:cs="Times New Roman"/>
          <w:sz w:val="24"/>
          <w:szCs w:val="24"/>
        </w:rPr>
        <w:t xml:space="preserve"> </w:t>
      </w:r>
      <w:r w:rsidR="00A5032A">
        <w:rPr>
          <w:rFonts w:ascii="Times New Roman" w:hAnsi="Times New Roman" w:cs="Times New Roman"/>
          <w:sz w:val="24"/>
          <w:szCs w:val="24"/>
        </w:rPr>
        <w:t>(Fig. S</w:t>
      </w:r>
      <w:r w:rsidR="00292F0F">
        <w:rPr>
          <w:rFonts w:ascii="Times New Roman" w:hAnsi="Times New Roman" w:cs="Times New Roman"/>
          <w:sz w:val="24"/>
          <w:szCs w:val="24"/>
        </w:rPr>
        <w:t>8</w:t>
      </w:r>
      <w:r w:rsidR="00A5032A">
        <w:rPr>
          <w:rFonts w:ascii="Times New Roman" w:hAnsi="Times New Roman" w:cs="Times New Roman"/>
          <w:sz w:val="24"/>
          <w:szCs w:val="24"/>
        </w:rPr>
        <w:t xml:space="preserve">). </w:t>
      </w:r>
      <w:r>
        <w:rPr>
          <w:rFonts w:ascii="Times New Roman" w:hAnsi="Times New Roman" w:cs="Times New Roman"/>
          <w:sz w:val="24"/>
          <w:szCs w:val="24"/>
        </w:rPr>
        <w:t>Land cover data were processed geospatially using the NAD 83 Conus Albers Coordinate Reference Systems projection, EPSG 5070.</w:t>
      </w:r>
    </w:p>
    <w:p w14:paraId="509C9BED" w14:textId="77777777" w:rsidR="00AC3C1A" w:rsidRDefault="00AC3C1A">
      <w:pPr>
        <w:spacing w:after="0" w:line="480" w:lineRule="auto"/>
        <w:jc w:val="both"/>
        <w:rPr>
          <w:rFonts w:ascii="Times New Roman" w:eastAsia="Times New Roman" w:hAnsi="Times New Roman" w:cs="Times New Roman"/>
          <w:b/>
          <w:bCs/>
          <w:kern w:val="2"/>
          <w:sz w:val="24"/>
          <w:szCs w:val="24"/>
        </w:rPr>
      </w:pPr>
    </w:p>
    <w:p w14:paraId="2316B63B" w14:textId="77777777" w:rsidR="00AC3C1A" w:rsidRDefault="00C067C2">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Model development</w:t>
      </w:r>
    </w:p>
    <w:p w14:paraId="3959B4D3" w14:textId="77777777" w:rsidR="00AC3C1A" w:rsidRDefault="00C067C2">
      <w:pPr>
        <w:spacing w:after="0" w:line="48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Theoretical background</w:t>
      </w:r>
    </w:p>
    <w:p w14:paraId="417ACFC1" w14:textId="73EEE6D3" w:rsidR="00AC3C1A" w:rsidRDefault="00C067C2">
      <w:pPr>
        <w:spacing w:after="0" w:line="480" w:lineRule="auto"/>
        <w:jc w:val="both"/>
      </w:pPr>
      <w:r>
        <w:rPr>
          <w:rFonts w:ascii="Times New Roman" w:hAnsi="Times New Roman" w:cs="Times New Roman"/>
          <w:sz w:val="24"/>
          <w:szCs w:val="24"/>
        </w:rPr>
        <w:t xml:space="preserve">We developed a statistical model that conceptualised extinction debts and colonisation credits by combining the following two concepts: (1) the settled biodiversity of avian communities in a given landscape composition (i.e. a system at equilibrium) and (2) the lagged response in the species diversity in a given landscape due to recent land cover changes (i.e. a system moving to a new equilibrium). We reasoned that, given enough time, and with no further changes in land cover, the </w:t>
      </w:r>
      <w:bookmarkStart w:id="66" w:name="_Hlk74572866"/>
      <w:r>
        <w:rPr>
          <w:rFonts w:ascii="Times New Roman" w:hAnsi="Times New Roman" w:cs="Times New Roman"/>
          <w:sz w:val="24"/>
          <w:szCs w:val="24"/>
        </w:rPr>
        <w:t xml:space="preserve">effective number of species </w:t>
      </w:r>
      <w:bookmarkEnd w:id="66"/>
      <w:r>
        <w:rPr>
          <w:rFonts w:ascii="Times New Roman" w:hAnsi="Times New Roman" w:cs="Times New Roman"/>
          <w:sz w:val="24"/>
          <w:szCs w:val="24"/>
        </w:rPr>
        <w:t xml:space="preserve">at a given location would eventually equilibrate. The equilibrium distribution of the effective number of species emerges </w:t>
      </w:r>
      <w:r w:rsidR="009E5378">
        <w:rPr>
          <w:rFonts w:ascii="Times New Roman" w:hAnsi="Times New Roman" w:cs="Times New Roman"/>
          <w:sz w:val="24"/>
          <w:szCs w:val="24"/>
        </w:rPr>
        <w:t>with the waning of</w:t>
      </w:r>
      <w:r>
        <w:rPr>
          <w:rFonts w:ascii="Times New Roman" w:hAnsi="Times New Roman" w:cs="Times New Roman"/>
          <w:sz w:val="24"/>
          <w:szCs w:val="24"/>
        </w:rPr>
        <w:t xml:space="preserve"> the </w:t>
      </w:r>
      <w:r w:rsidR="007B6330">
        <w:rPr>
          <w:rFonts w:ascii="Times New Roman" w:hAnsi="Times New Roman" w:cs="Times New Roman"/>
          <w:sz w:val="24"/>
          <w:szCs w:val="24"/>
        </w:rPr>
        <w:t xml:space="preserve">legacy </w:t>
      </w:r>
      <w:r>
        <w:rPr>
          <w:rFonts w:ascii="Times New Roman" w:hAnsi="Times New Roman" w:cs="Times New Roman"/>
          <w:sz w:val="24"/>
          <w:szCs w:val="24"/>
        </w:rPr>
        <w:t xml:space="preserve">effect of </w:t>
      </w:r>
      <w:r w:rsidR="00FC6BEE">
        <w:rPr>
          <w:rFonts w:ascii="Times New Roman" w:hAnsi="Times New Roman" w:cs="Times New Roman"/>
          <w:sz w:val="24"/>
          <w:szCs w:val="24"/>
        </w:rPr>
        <w:t xml:space="preserve">previous </w:t>
      </w:r>
      <w:r>
        <w:rPr>
          <w:rFonts w:ascii="Times New Roman" w:hAnsi="Times New Roman" w:cs="Times New Roman"/>
          <w:sz w:val="24"/>
          <w:szCs w:val="24"/>
        </w:rPr>
        <w:t>land</w:t>
      </w:r>
      <w:r w:rsidR="00FC6BEE">
        <w:rPr>
          <w:rFonts w:ascii="Times New Roman" w:hAnsi="Times New Roman" w:cs="Times New Roman"/>
          <w:sz w:val="24"/>
          <w:szCs w:val="24"/>
        </w:rPr>
        <w:t xml:space="preserve">scape compositions </w:t>
      </w:r>
      <w:r>
        <w:rPr>
          <w:rFonts w:ascii="Times New Roman" w:hAnsi="Times New Roman" w:cs="Times New Roman"/>
          <w:sz w:val="24"/>
          <w:szCs w:val="24"/>
        </w:rPr>
        <w:t>in encouraging or impeding the recruitment and survival of particular species. We did not model these ecological mechanisms directly, but instead expressed the equilibrium of the effective number of species, and the rate of approach to this equilibrium, as empirical functions of environmental covariates. It is important to keep in mind that during a finite time interval following environmental change, it is likely that our observations of effective number of species represent a system in a transitory state towards its new equilibrium. Yet, environmental changes may occur at rates that never allow the system to equilibrate</w:t>
      </w:r>
      <w:r w:rsidR="00581777">
        <w:rPr>
          <w:rFonts w:ascii="Times New Roman" w:hAnsi="Times New Roman" w:cs="Times New Roman"/>
          <w:sz w:val="24"/>
          <w:szCs w:val="24"/>
        </w:rPr>
        <w:t xml:space="preserve">. </w:t>
      </w:r>
      <w:r>
        <w:rPr>
          <w:rFonts w:ascii="Times New Roman" w:hAnsi="Times New Roman" w:cs="Times New Roman"/>
          <w:sz w:val="24"/>
          <w:szCs w:val="24"/>
        </w:rPr>
        <w:t>Although the equilibration processes are latent (i.e. not amenable to direct observation), the combination of equilibrium and temporal l</w:t>
      </w:r>
      <w:r w:rsidR="0000077F">
        <w:rPr>
          <w:rFonts w:ascii="Times New Roman" w:hAnsi="Times New Roman" w:cs="Times New Roman"/>
          <w:sz w:val="24"/>
          <w:szCs w:val="24"/>
        </w:rPr>
        <w:t>egacy</w:t>
      </w:r>
      <w:r>
        <w:rPr>
          <w:rFonts w:ascii="Times New Roman" w:hAnsi="Times New Roman" w:cs="Times New Roman"/>
          <w:sz w:val="24"/>
          <w:szCs w:val="24"/>
        </w:rPr>
        <w:t xml:space="preserve"> </w:t>
      </w:r>
      <w:r w:rsidR="00203575">
        <w:rPr>
          <w:rFonts w:ascii="Times New Roman" w:hAnsi="Times New Roman" w:cs="Times New Roman"/>
          <w:sz w:val="24"/>
          <w:szCs w:val="24"/>
        </w:rPr>
        <w:t>components</w:t>
      </w:r>
      <w:r>
        <w:rPr>
          <w:rFonts w:ascii="Times New Roman" w:hAnsi="Times New Roman" w:cs="Times New Roman"/>
          <w:sz w:val="24"/>
          <w:szCs w:val="24"/>
        </w:rPr>
        <w:t xml:space="preserve"> into an integrated </w:t>
      </w:r>
      <w:r w:rsidR="00203575">
        <w:rPr>
          <w:rFonts w:ascii="Times New Roman" w:hAnsi="Times New Roman" w:cs="Times New Roman"/>
          <w:sz w:val="24"/>
          <w:szCs w:val="24"/>
        </w:rPr>
        <w:t>model</w:t>
      </w:r>
      <w:r>
        <w:rPr>
          <w:rFonts w:ascii="Times New Roman" w:hAnsi="Times New Roman" w:cs="Times New Roman"/>
          <w:sz w:val="24"/>
          <w:szCs w:val="24"/>
        </w:rPr>
        <w:t xml:space="preserve">, applied to a dataset with extensive environmental replication (due to spatial expansiveness), </w:t>
      </w:r>
      <w:r w:rsidR="006D68A5">
        <w:rPr>
          <w:rFonts w:ascii="Times New Roman" w:hAnsi="Times New Roman" w:cs="Times New Roman"/>
          <w:sz w:val="24"/>
          <w:szCs w:val="24"/>
        </w:rPr>
        <w:t xml:space="preserve">has </w:t>
      </w:r>
      <w:r>
        <w:rPr>
          <w:rFonts w:ascii="Times New Roman" w:hAnsi="Times New Roman" w:cs="Times New Roman"/>
          <w:sz w:val="24"/>
          <w:szCs w:val="24"/>
        </w:rPr>
        <w:t>allowed us to retrieve distributions for all relevant model parameters (see below).</w:t>
      </w:r>
    </w:p>
    <w:p w14:paraId="1F80F56F" w14:textId="77777777" w:rsidR="00AC3C1A" w:rsidRDefault="00AC3C1A">
      <w:pPr>
        <w:spacing w:after="0" w:line="480" w:lineRule="auto"/>
        <w:jc w:val="both"/>
        <w:rPr>
          <w:rFonts w:ascii="Times New Roman" w:hAnsi="Times New Roman" w:cs="Times New Roman"/>
          <w:b/>
          <w:bCs/>
          <w:sz w:val="24"/>
          <w:szCs w:val="24"/>
        </w:rPr>
      </w:pPr>
    </w:p>
    <w:p w14:paraId="31546064" w14:textId="5901043C" w:rsidR="00AC3C1A" w:rsidRPr="00310940" w:rsidRDefault="00203575">
      <w:pPr>
        <w:spacing w:after="0" w:line="48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lastRenderedPageBreak/>
        <w:t>Model overview</w:t>
      </w:r>
    </w:p>
    <w:p w14:paraId="0D02B798" w14:textId="289F12DF" w:rsidR="00AC3C1A" w:rsidRPr="00310940" w:rsidRDefault="00D61176">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o</w:t>
      </w:r>
      <w:r w:rsidR="00C067C2" w:rsidRPr="00310940">
        <w:rPr>
          <w:rFonts w:ascii="Times New Roman" w:hAnsi="Times New Roman" w:cs="Times New Roman"/>
          <w:sz w:val="24"/>
          <w:szCs w:val="24"/>
        </w:rPr>
        <w:t xml:space="preserve">bserved effective number of species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s,t</m:t>
            </m:r>
          </m:sub>
        </m:sSub>
      </m:oMath>
      <w:r w:rsidR="00C067C2" w:rsidRPr="00310940">
        <w:rPr>
          <w:rFonts w:ascii="Times New Roman" w:hAnsi="Times New Roman" w:cs="Times New Roman"/>
          <w:sz w:val="24"/>
          <w:szCs w:val="24"/>
        </w:rPr>
        <w:t xml:space="preserve"> at site </w:t>
      </w:r>
      <m:oMath>
        <m:r>
          <w:rPr>
            <w:rFonts w:ascii="Cambria Math" w:hAnsi="Cambria Math" w:cs="Times New Roman"/>
          </w:rPr>
          <m:t>s</m:t>
        </m:r>
      </m:oMath>
      <w:r w:rsidR="00C067C2" w:rsidRPr="00310940">
        <w:rPr>
          <w:rFonts w:ascii="Times New Roman" w:hAnsi="Times New Roman" w:cs="Times New Roman"/>
          <w:sz w:val="24"/>
          <w:szCs w:val="24"/>
        </w:rPr>
        <w:t xml:space="preserve"> in year </w:t>
      </w:r>
      <m:oMath>
        <m:r>
          <w:rPr>
            <w:rFonts w:ascii="Cambria Math" w:hAnsi="Cambria Math" w:cs="Times New Roman"/>
          </w:rPr>
          <m:t>t</m:t>
        </m:r>
      </m:oMath>
      <w:r w:rsidR="00D41F40">
        <w:rPr>
          <w:rFonts w:ascii="Times New Roman" w:hAnsi="Times New Roman" w:cs="Times New Roman"/>
        </w:rPr>
        <w:t xml:space="preserve"> for </w:t>
      </w:r>
      <w:r w:rsidR="00C067C2" w:rsidRPr="00310940">
        <w:rPr>
          <w:rFonts w:ascii="Times New Roman" w:hAnsi="Times New Roman" w:cs="Times New Roman"/>
          <w:sz w:val="24"/>
          <w:szCs w:val="24"/>
        </w:rPr>
        <w:t xml:space="preserve"> </w:t>
      </w:r>
      <m:oMath>
        <m:r>
          <w:rPr>
            <w:rFonts w:ascii="Cambria Math" w:hAnsi="Cambria Math" w:cs="Times New Roman"/>
          </w:rPr>
          <m:t>t=t1, t2</m:t>
        </m:r>
      </m:oMath>
      <w:r w:rsidR="00D41F40" w:rsidRPr="00310940">
        <w:rPr>
          <w:rFonts w:ascii="Times New Roman" w:hAnsi="Times New Roman" w:cs="Times New Roman"/>
          <w:sz w:val="24"/>
          <w:szCs w:val="24"/>
        </w:rPr>
        <w:t xml:space="preserve"> </w:t>
      </w:r>
      <w:r w:rsidR="00C067C2" w:rsidRPr="00310940">
        <w:rPr>
          <w:rFonts w:ascii="Times New Roman" w:hAnsi="Times New Roman" w:cs="Times New Roman"/>
          <w:sz w:val="24"/>
          <w:szCs w:val="24"/>
        </w:rPr>
        <w:t xml:space="preserve">is modelled as a </w:t>
      </w:r>
      <w:r>
        <w:rPr>
          <w:rFonts w:ascii="Times New Roman" w:hAnsi="Times New Roman" w:cs="Times New Roman"/>
          <w:sz w:val="24"/>
          <w:szCs w:val="24"/>
        </w:rPr>
        <w:t>n</w:t>
      </w:r>
      <w:r w:rsidR="00C067C2" w:rsidRPr="00310940">
        <w:rPr>
          <w:rFonts w:ascii="Times New Roman" w:hAnsi="Times New Roman" w:cs="Times New Roman"/>
          <w:sz w:val="24"/>
          <w:szCs w:val="24"/>
        </w:rPr>
        <w:t>ormal</w:t>
      </w:r>
      <w:r>
        <w:rPr>
          <w:rFonts w:ascii="Times New Roman" w:hAnsi="Times New Roman" w:cs="Times New Roman"/>
          <w:sz w:val="24"/>
          <w:szCs w:val="24"/>
        </w:rPr>
        <w:t>ly distributed</w:t>
      </w:r>
      <w:r w:rsidR="00C067C2" w:rsidRPr="00310940">
        <w:rPr>
          <w:rFonts w:ascii="Times New Roman" w:hAnsi="Times New Roman" w:cs="Times New Roman"/>
          <w:sz w:val="24"/>
          <w:szCs w:val="24"/>
        </w:rPr>
        <w:t xml:space="preserve"> variate with mean </w:t>
      </w:r>
      <m:oMath>
        <m:sSub>
          <m:sSubPr>
            <m:ctrlPr>
              <w:rPr>
                <w:rFonts w:ascii="Cambria Math" w:hAnsi="Cambria Math" w:cs="Times New Roman"/>
              </w:rPr>
            </m:ctrlPr>
          </m:sSubPr>
          <m:e>
            <m:r>
              <w:rPr>
                <w:rFonts w:ascii="Cambria Math" w:hAnsi="Cambria Math" w:cs="Times New Roman"/>
              </w:rPr>
              <m:t>µ</m:t>
            </m:r>
          </m:e>
          <m:sub>
            <m:r>
              <w:rPr>
                <w:rFonts w:ascii="Cambria Math" w:hAnsi="Cambria Math" w:cs="Times New Roman"/>
              </w:rPr>
              <m:t>s,t</m:t>
            </m:r>
          </m:sub>
        </m:sSub>
      </m:oMath>
      <w:r w:rsidR="00C067C2" w:rsidRPr="00310940">
        <w:rPr>
          <w:rFonts w:ascii="Times New Roman" w:hAnsi="Times New Roman" w:cs="Times New Roman"/>
          <w:sz w:val="24"/>
          <w:szCs w:val="24"/>
        </w:rPr>
        <w:t xml:space="preserve"> and standard deviation </w:t>
      </w:r>
      <m:oMath>
        <m:r>
          <w:rPr>
            <w:rFonts w:ascii="Cambria Math" w:hAnsi="Cambria Math" w:cs="Times New Roman"/>
          </w:rPr>
          <m:t>σ</m:t>
        </m:r>
      </m:oMath>
    </w:p>
    <w:tbl>
      <w:tblPr>
        <w:tblStyle w:val="TableGrid"/>
        <w:tblW w:w="10100" w:type="dxa"/>
        <w:tblInd w:w="108" w:type="dxa"/>
        <w:tblLayout w:type="fixed"/>
        <w:tblLook w:val="04A0" w:firstRow="1" w:lastRow="0" w:firstColumn="1" w:lastColumn="0" w:noHBand="0" w:noVBand="1"/>
      </w:tblPr>
      <w:tblGrid>
        <w:gridCol w:w="9333"/>
        <w:gridCol w:w="767"/>
      </w:tblGrid>
      <w:tr w:rsidR="00AC3C1A" w:rsidRPr="00310940" w14:paraId="1DA7564C" w14:textId="77777777">
        <w:trPr>
          <w:trHeight w:val="510"/>
        </w:trPr>
        <w:tc>
          <w:tcPr>
            <w:tcW w:w="9332" w:type="dxa"/>
            <w:tcBorders>
              <w:top w:val="nil"/>
              <w:left w:val="nil"/>
              <w:bottom w:val="nil"/>
              <w:right w:val="nil"/>
            </w:tcBorders>
          </w:tcPr>
          <w:p w14:paraId="3C49FED6" w14:textId="5338F9E2" w:rsidR="00AC3C1A" w:rsidRPr="00310940" w:rsidRDefault="006C0916">
            <w:pPr>
              <w:suppressAutoHyphens w:val="0"/>
              <w:spacing w:line="480" w:lineRule="auto"/>
              <w:jc w:val="center"/>
              <w:rPr>
                <w:rFonts w:ascii="Times New Roman" w:hAnsi="Times New Roman" w:cs="Times New Roman"/>
                <w:sz w:val="28"/>
                <w:szCs w:val="28"/>
              </w:rPr>
            </w:pP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s,t</m:t>
                  </m:r>
                </m:sub>
              </m:sSub>
              <m:r>
                <w:rPr>
                  <w:rFonts w:ascii="Cambria Math" w:hAnsi="Cambria Math" w:cs="Times New Roman"/>
                </w:rPr>
                <m:t>∼Normal</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µ</m:t>
                      </m:r>
                    </m:e>
                    <m:sub>
                      <m:r>
                        <w:rPr>
                          <w:rFonts w:ascii="Cambria Math" w:hAnsi="Cambria Math" w:cs="Times New Roman"/>
                        </w:rPr>
                        <m:t>s,t</m:t>
                      </m:r>
                    </m:sub>
                  </m:sSub>
                  <m:r>
                    <w:rPr>
                      <w:rFonts w:ascii="Cambria Math" w:hAnsi="Cambria Math" w:cs="Times New Roman"/>
                    </w:rPr>
                    <m:t>,σ</m:t>
                  </m:r>
                </m:e>
              </m:d>
            </m:oMath>
            <w:r w:rsidR="00105210">
              <w:rPr>
                <w:rFonts w:ascii="Times New Roman" w:eastAsiaTheme="minorEastAsia" w:hAnsi="Times New Roman" w:cs="Times New Roman"/>
              </w:rPr>
              <w:t>.</w:t>
            </w:r>
          </w:p>
        </w:tc>
        <w:tc>
          <w:tcPr>
            <w:tcW w:w="767" w:type="dxa"/>
            <w:tcBorders>
              <w:top w:val="nil"/>
              <w:left w:val="nil"/>
              <w:bottom w:val="nil"/>
              <w:right w:val="nil"/>
            </w:tcBorders>
          </w:tcPr>
          <w:p w14:paraId="7DC22F8E" w14:textId="4A916D9C" w:rsidR="00AC3C1A" w:rsidRPr="00310940" w:rsidRDefault="00C067C2">
            <w:pPr>
              <w:pStyle w:val="Caption"/>
              <w:suppressAutoHyphens w:val="0"/>
              <w:rPr>
                <w:rFonts w:ascii="Times New Roman" w:hAnsi="Times New Roman" w:cs="Times New Roman"/>
                <w:i w:val="0"/>
                <w:iCs w:val="0"/>
                <w:color w:val="171717" w:themeColor="background2" w:themeShade="1A"/>
                <w:sz w:val="28"/>
                <w:szCs w:val="28"/>
              </w:rPr>
            </w:pPr>
            <w:r w:rsidRPr="00310940">
              <w:rPr>
                <w:rFonts w:ascii="Times New Roman" w:hAnsi="Times New Roman" w:cs="Times New Roman"/>
                <w:i w:val="0"/>
                <w:iCs w:val="0"/>
                <w:color w:val="171717" w:themeColor="background2" w:themeShade="1A"/>
                <w:sz w:val="28"/>
                <w:szCs w:val="28"/>
              </w:rPr>
              <w:t>[</w:t>
            </w:r>
            <w:r w:rsidRPr="00310940">
              <w:rPr>
                <w:rFonts w:ascii="Times New Roman" w:hAnsi="Times New Roman" w:cs="Times New Roman"/>
                <w:i w:val="0"/>
                <w:iCs w:val="0"/>
                <w:color w:val="171717" w:themeColor="background2" w:themeShade="1A"/>
                <w:sz w:val="28"/>
                <w:szCs w:val="28"/>
              </w:rPr>
              <w:fldChar w:fldCharType="begin"/>
            </w:r>
            <w:r w:rsidRPr="00310940">
              <w:rPr>
                <w:rFonts w:ascii="Times New Roman" w:hAnsi="Times New Roman" w:cs="Times New Roman"/>
                <w:i w:val="0"/>
                <w:iCs w:val="0"/>
                <w:color w:val="171717"/>
                <w:sz w:val="28"/>
                <w:szCs w:val="28"/>
              </w:rPr>
              <w:instrText>SEQ Equation \* ARABIC</w:instrText>
            </w:r>
            <w:r w:rsidRPr="00310940">
              <w:rPr>
                <w:rFonts w:ascii="Times New Roman" w:hAnsi="Times New Roman" w:cs="Times New Roman"/>
                <w:i w:val="0"/>
                <w:iCs w:val="0"/>
                <w:color w:val="171717"/>
                <w:sz w:val="28"/>
                <w:szCs w:val="28"/>
              </w:rPr>
              <w:fldChar w:fldCharType="separate"/>
            </w:r>
            <w:r w:rsidR="006068D8">
              <w:rPr>
                <w:rFonts w:ascii="Times New Roman" w:hAnsi="Times New Roman" w:cs="Times New Roman"/>
                <w:i w:val="0"/>
                <w:iCs w:val="0"/>
                <w:noProof/>
                <w:color w:val="171717"/>
                <w:sz w:val="28"/>
                <w:szCs w:val="28"/>
              </w:rPr>
              <w:t>1</w:t>
            </w:r>
            <w:r w:rsidRPr="00310940">
              <w:rPr>
                <w:rFonts w:ascii="Times New Roman" w:hAnsi="Times New Roman" w:cs="Times New Roman"/>
                <w:i w:val="0"/>
                <w:iCs w:val="0"/>
                <w:color w:val="171717"/>
                <w:sz w:val="28"/>
                <w:szCs w:val="28"/>
              </w:rPr>
              <w:fldChar w:fldCharType="end"/>
            </w:r>
            <w:r w:rsidRPr="00310940">
              <w:rPr>
                <w:rFonts w:ascii="Times New Roman" w:hAnsi="Times New Roman" w:cs="Times New Roman"/>
                <w:i w:val="0"/>
                <w:iCs w:val="0"/>
                <w:color w:val="171717" w:themeColor="background2" w:themeShade="1A"/>
                <w:sz w:val="28"/>
                <w:szCs w:val="28"/>
              </w:rPr>
              <w:t>]</w:t>
            </w:r>
          </w:p>
        </w:tc>
      </w:tr>
    </w:tbl>
    <w:p w14:paraId="37A650E4" w14:textId="2632BE56" w:rsidR="00AC3C1A" w:rsidRPr="00310940" w:rsidRDefault="00C067C2">
      <w:pPr>
        <w:spacing w:after="0" w:line="480" w:lineRule="auto"/>
        <w:jc w:val="both"/>
        <w:rPr>
          <w:rFonts w:ascii="Times New Roman" w:hAnsi="Times New Roman" w:cs="Times New Roman"/>
          <w:sz w:val="24"/>
          <w:szCs w:val="24"/>
        </w:rPr>
      </w:pPr>
      <w:r w:rsidRPr="00310940">
        <w:rPr>
          <w:rFonts w:ascii="Times New Roman" w:hAnsi="Times New Roman" w:cs="Times New Roman"/>
          <w:sz w:val="24"/>
          <w:szCs w:val="24"/>
        </w:rPr>
        <w:t xml:space="preserve">We assume that, under landscape change, the system is in a state of flux and that </w:t>
      </w:r>
      <w:r w:rsidR="001E698A">
        <w:rPr>
          <w:rFonts w:ascii="Times New Roman" w:hAnsi="Times New Roman" w:cs="Times New Roman"/>
          <w:sz w:val="24"/>
          <w:szCs w:val="24"/>
        </w:rPr>
        <w:t xml:space="preserve">the data are from </w:t>
      </w:r>
      <w:r w:rsidRPr="00310940">
        <w:rPr>
          <w:rFonts w:ascii="Times New Roman" w:hAnsi="Times New Roman" w:cs="Times New Roman"/>
          <w:sz w:val="24"/>
          <w:szCs w:val="24"/>
        </w:rPr>
        <w:t>observations witnessing</w:t>
      </w:r>
      <w:r w:rsidR="00FC6BEE">
        <w:rPr>
          <w:rFonts w:ascii="Times New Roman" w:hAnsi="Times New Roman" w:cs="Times New Roman"/>
          <w:sz w:val="24"/>
          <w:szCs w:val="24"/>
        </w:rPr>
        <w:t xml:space="preserve"> the</w:t>
      </w:r>
      <w:r w:rsidRPr="00310940">
        <w:rPr>
          <w:rFonts w:ascii="Times New Roman" w:hAnsi="Times New Roman" w:cs="Times New Roman"/>
          <w:sz w:val="24"/>
          <w:szCs w:val="24"/>
        </w:rPr>
        <w:t xml:space="preserve"> transition between two (unattained) equilibria. The</w:t>
      </w:r>
      <w:r w:rsidR="00105210">
        <w:rPr>
          <w:rFonts w:ascii="Times New Roman" w:hAnsi="Times New Roman" w:cs="Times New Roman"/>
          <w:sz w:val="24"/>
          <w:szCs w:val="24"/>
        </w:rPr>
        <w:t xml:space="preserve"> expected state of the system at any given point in time </w:t>
      </w:r>
      <m:oMath>
        <m:sSub>
          <m:sSubPr>
            <m:ctrlPr>
              <w:rPr>
                <w:rFonts w:ascii="Cambria Math" w:hAnsi="Cambria Math" w:cs="Times New Roman"/>
              </w:rPr>
            </m:ctrlPr>
          </m:sSubPr>
          <m:e>
            <m:r>
              <w:rPr>
                <w:rFonts w:ascii="Cambria Math" w:hAnsi="Cambria Math" w:cs="Times New Roman"/>
              </w:rPr>
              <m:t>µ</m:t>
            </m:r>
          </m:e>
          <m:sub>
            <m:r>
              <w:rPr>
                <w:rFonts w:ascii="Cambria Math" w:hAnsi="Cambria Math" w:cs="Times New Roman"/>
              </w:rPr>
              <m:t>s,t</m:t>
            </m:r>
          </m:sub>
        </m:sSub>
      </m:oMath>
      <w:r w:rsidR="00AA1266">
        <w:rPr>
          <w:rFonts w:ascii="Times New Roman" w:hAnsi="Times New Roman" w:cs="Times New Roman"/>
        </w:rPr>
        <w:t xml:space="preserve"> </w:t>
      </w:r>
      <w:r w:rsidRPr="00310940">
        <w:rPr>
          <w:rFonts w:ascii="Times New Roman" w:hAnsi="Times New Roman" w:cs="Times New Roman"/>
          <w:sz w:val="24"/>
          <w:szCs w:val="24"/>
        </w:rPr>
        <w:t>was formulated as a mixture of past and future equilibrium distributions (i.e. a</w:t>
      </w:r>
      <w:r w:rsidR="001E698A">
        <w:rPr>
          <w:rFonts w:ascii="Times New Roman" w:hAnsi="Times New Roman" w:cs="Times New Roman"/>
          <w:sz w:val="24"/>
          <w:szCs w:val="24"/>
        </w:rPr>
        <w:t xml:space="preserve"> weighted</w:t>
      </w:r>
      <w:r w:rsidRPr="00310940">
        <w:rPr>
          <w:rFonts w:ascii="Times New Roman" w:hAnsi="Times New Roman" w:cs="Times New Roman"/>
          <w:sz w:val="24"/>
          <w:szCs w:val="24"/>
        </w:rPr>
        <w:t xml:space="preserve"> average of the two distributions</w:t>
      </w:r>
      <w:r w:rsidR="001E698A">
        <w:rPr>
          <w:rFonts w:ascii="Times New Roman" w:hAnsi="Times New Roman" w:cs="Times New Roman"/>
          <w:sz w:val="24"/>
          <w:szCs w:val="24"/>
        </w:rPr>
        <w:t xml:space="preserve">, where the weights are given by </w:t>
      </w:r>
      <w:r w:rsidRPr="00310940">
        <w:rPr>
          <w:rFonts w:ascii="Times New Roman" w:hAnsi="Times New Roman" w:cs="Times New Roman"/>
          <w:sz w:val="24"/>
          <w:szCs w:val="24"/>
        </w:rPr>
        <w:t xml:space="preserve"> the complementary proportions </w:t>
      </w:r>
      <m:oMath>
        <m:r>
          <w:rPr>
            <w:rFonts w:ascii="Cambria Math" w:hAnsi="Cambria Math" w:cs="Times New Roman"/>
          </w:rPr>
          <m:t>ω</m:t>
        </m:r>
      </m:oMath>
      <w:r w:rsidRPr="00310940">
        <w:rPr>
          <w:rFonts w:ascii="Times New Roman" w:eastAsia="Yu Mincho" w:hAnsi="Times New Roman" w:cs="Times New Roman"/>
          <w:sz w:val="24"/>
          <w:szCs w:val="24"/>
        </w:rPr>
        <w:t xml:space="preserve"> and </w:t>
      </w:r>
      <m:oMath>
        <m:r>
          <w:rPr>
            <w:rFonts w:ascii="Cambria Math" w:hAnsi="Cambria Math" w:cs="Times New Roman"/>
          </w:rPr>
          <m:t>1-ω</m:t>
        </m:r>
      </m:oMath>
      <w:r w:rsidRPr="00310940">
        <w:rPr>
          <w:rFonts w:ascii="Times New Roman" w:eastAsia="Yu Mincho" w:hAnsi="Times New Roman" w:cs="Times New Roman"/>
          <w:sz w:val="24"/>
          <w:szCs w:val="24"/>
        </w:rPr>
        <w:t>)</w:t>
      </w:r>
    </w:p>
    <w:tbl>
      <w:tblPr>
        <w:tblStyle w:val="TableGrid"/>
        <w:tblW w:w="10100" w:type="dxa"/>
        <w:tblInd w:w="108" w:type="dxa"/>
        <w:tblLayout w:type="fixed"/>
        <w:tblLook w:val="04A0" w:firstRow="1" w:lastRow="0" w:firstColumn="1" w:lastColumn="0" w:noHBand="0" w:noVBand="1"/>
      </w:tblPr>
      <w:tblGrid>
        <w:gridCol w:w="9333"/>
        <w:gridCol w:w="767"/>
      </w:tblGrid>
      <w:tr w:rsidR="00AC3C1A" w:rsidRPr="00310940" w14:paraId="4F5689AD" w14:textId="77777777">
        <w:trPr>
          <w:trHeight w:val="510"/>
        </w:trPr>
        <w:tc>
          <w:tcPr>
            <w:tcW w:w="9332" w:type="dxa"/>
            <w:tcBorders>
              <w:top w:val="nil"/>
              <w:left w:val="nil"/>
              <w:bottom w:val="nil"/>
              <w:right w:val="nil"/>
            </w:tcBorders>
          </w:tcPr>
          <w:p w14:paraId="027A05E9" w14:textId="0CFC1BC8" w:rsidR="00AC3C1A" w:rsidRPr="00310940" w:rsidRDefault="006C0916">
            <w:pPr>
              <w:suppressAutoHyphens w:val="0"/>
              <w:spacing w:line="480" w:lineRule="auto"/>
              <w:jc w:val="center"/>
              <w:rPr>
                <w:rFonts w:ascii="Times New Roman" w:hAnsi="Times New Roman" w:cs="Times New Roman"/>
                <w:sz w:val="28"/>
                <w:szCs w:val="28"/>
              </w:rPr>
            </w:pPr>
            <m:oMath>
              <m:sSub>
                <m:sSubPr>
                  <m:ctrlPr>
                    <w:rPr>
                      <w:rFonts w:ascii="Cambria Math" w:hAnsi="Cambria Math" w:cs="Times New Roman"/>
                    </w:rPr>
                  </m:ctrlPr>
                </m:sSubPr>
                <m:e>
                  <m:r>
                    <w:rPr>
                      <w:rFonts w:ascii="Cambria Math" w:hAnsi="Cambria Math" w:cs="Times New Roman"/>
                    </w:rPr>
                    <m:t>µ</m:t>
                  </m:r>
                </m:e>
                <m:sub>
                  <m:r>
                    <w:rPr>
                      <w:rFonts w:ascii="Cambria Math" w:hAnsi="Cambria Math" w:cs="Times New Roman"/>
                    </w:rPr>
                    <m:t>s,t</m:t>
                  </m:r>
                </m:sub>
              </m:sSub>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s,t</m:t>
                      </m:r>
                    </m:sub>
                  </m:sSub>
                  <m:r>
                    <w:rPr>
                      <w:rFonts w:ascii="Cambria Math" w:hAnsi="Cambria Math" w:cs="Times New Roman"/>
                    </w:rPr>
                    <m:t>;β</m:t>
                  </m:r>
                </m:e>
              </m:d>
              <m:r>
                <w:rPr>
                  <w:rFonts w:ascii="Cambria Math" w:hAnsi="Cambria Math" w:cs="Times New Roman"/>
                </w:rPr>
                <m:t>ω</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s,t</m:t>
                      </m:r>
                    </m:sub>
                  </m:sSub>
                  <m:r>
                    <w:rPr>
                      <w:rFonts w:ascii="Cambria Math" w:hAnsi="Cambria Math" w:cs="Times New Roman"/>
                    </w:rPr>
                    <m:t>;γ</m:t>
                  </m:r>
                </m:e>
              </m:d>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s,t</m:t>
                      </m:r>
                    </m:sub>
                  </m:sSub>
                  <m:r>
                    <w:rPr>
                      <w:rFonts w:ascii="Cambria Math" w:hAnsi="Cambria Math" w:cs="Times New Roman"/>
                    </w:rPr>
                    <m:t>;β</m:t>
                  </m:r>
                </m:e>
              </m:d>
              <m:d>
                <m:dPr>
                  <m:ctrlPr>
                    <w:rPr>
                      <w:rFonts w:ascii="Cambria Math" w:hAnsi="Cambria Math" w:cs="Times New Roman"/>
                    </w:rPr>
                  </m:ctrlPr>
                </m:dPr>
                <m:e>
                  <m:r>
                    <w:rPr>
                      <w:rFonts w:ascii="Cambria Math" w:hAnsi="Cambria Math" w:cs="Times New Roman"/>
                    </w:rPr>
                    <m:t>1-ω</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s,t</m:t>
                          </m:r>
                        </m:sub>
                      </m:sSub>
                      <m:r>
                        <w:rPr>
                          <w:rFonts w:ascii="Cambria Math" w:hAnsi="Cambria Math" w:cs="Times New Roman"/>
                        </w:rPr>
                        <m:t>;γ</m:t>
                      </m:r>
                    </m:e>
                  </m:d>
                </m:e>
              </m:d>
            </m:oMath>
            <w:r w:rsidR="001E698A">
              <w:rPr>
                <w:rFonts w:ascii="Times New Roman" w:eastAsiaTheme="minorEastAsia" w:hAnsi="Times New Roman" w:cs="Times New Roman"/>
              </w:rPr>
              <w:t>.</w:t>
            </w:r>
          </w:p>
        </w:tc>
        <w:tc>
          <w:tcPr>
            <w:tcW w:w="767" w:type="dxa"/>
            <w:tcBorders>
              <w:top w:val="nil"/>
              <w:left w:val="nil"/>
              <w:bottom w:val="nil"/>
              <w:right w:val="nil"/>
            </w:tcBorders>
          </w:tcPr>
          <w:p w14:paraId="1E416F46" w14:textId="0B460D70" w:rsidR="00AC3C1A" w:rsidRPr="00310940" w:rsidRDefault="00C067C2">
            <w:pPr>
              <w:pStyle w:val="Caption"/>
              <w:suppressAutoHyphens w:val="0"/>
              <w:rPr>
                <w:rFonts w:ascii="Times New Roman" w:hAnsi="Times New Roman" w:cs="Times New Roman"/>
                <w:i w:val="0"/>
                <w:iCs w:val="0"/>
                <w:color w:val="171717" w:themeColor="background2" w:themeShade="1A"/>
                <w:sz w:val="28"/>
                <w:szCs w:val="28"/>
              </w:rPr>
            </w:pPr>
            <w:r w:rsidRPr="00310940">
              <w:rPr>
                <w:rFonts w:ascii="Times New Roman" w:hAnsi="Times New Roman" w:cs="Times New Roman"/>
                <w:i w:val="0"/>
                <w:iCs w:val="0"/>
                <w:color w:val="171717" w:themeColor="background2" w:themeShade="1A"/>
                <w:sz w:val="28"/>
                <w:szCs w:val="28"/>
              </w:rPr>
              <w:t>[</w:t>
            </w:r>
            <w:r w:rsidRPr="00310940">
              <w:rPr>
                <w:rFonts w:ascii="Times New Roman" w:hAnsi="Times New Roman" w:cs="Times New Roman"/>
                <w:i w:val="0"/>
                <w:iCs w:val="0"/>
                <w:color w:val="171717" w:themeColor="background2" w:themeShade="1A"/>
                <w:sz w:val="28"/>
                <w:szCs w:val="28"/>
              </w:rPr>
              <w:fldChar w:fldCharType="begin"/>
            </w:r>
            <w:r w:rsidRPr="00310940">
              <w:rPr>
                <w:rFonts w:ascii="Times New Roman" w:hAnsi="Times New Roman" w:cs="Times New Roman"/>
                <w:i w:val="0"/>
                <w:iCs w:val="0"/>
                <w:color w:val="171717"/>
                <w:sz w:val="28"/>
                <w:szCs w:val="28"/>
              </w:rPr>
              <w:instrText>SEQ Equation \* ARABIC</w:instrText>
            </w:r>
            <w:r w:rsidRPr="00310940">
              <w:rPr>
                <w:rFonts w:ascii="Times New Roman" w:hAnsi="Times New Roman" w:cs="Times New Roman"/>
                <w:i w:val="0"/>
                <w:iCs w:val="0"/>
                <w:color w:val="171717"/>
                <w:sz w:val="28"/>
                <w:szCs w:val="28"/>
              </w:rPr>
              <w:fldChar w:fldCharType="separate"/>
            </w:r>
            <w:r w:rsidR="006068D8">
              <w:rPr>
                <w:rFonts w:ascii="Times New Roman" w:hAnsi="Times New Roman" w:cs="Times New Roman"/>
                <w:i w:val="0"/>
                <w:iCs w:val="0"/>
                <w:noProof/>
                <w:color w:val="171717"/>
                <w:sz w:val="28"/>
                <w:szCs w:val="28"/>
              </w:rPr>
              <w:t>2</w:t>
            </w:r>
            <w:r w:rsidRPr="00310940">
              <w:rPr>
                <w:rFonts w:ascii="Times New Roman" w:hAnsi="Times New Roman" w:cs="Times New Roman"/>
                <w:i w:val="0"/>
                <w:iCs w:val="0"/>
                <w:color w:val="171717"/>
                <w:sz w:val="28"/>
                <w:szCs w:val="28"/>
              </w:rPr>
              <w:fldChar w:fldCharType="end"/>
            </w:r>
            <w:r w:rsidRPr="00310940">
              <w:rPr>
                <w:rFonts w:ascii="Times New Roman" w:hAnsi="Times New Roman" w:cs="Times New Roman"/>
                <w:i w:val="0"/>
                <w:iCs w:val="0"/>
                <w:color w:val="171717" w:themeColor="background2" w:themeShade="1A"/>
                <w:sz w:val="28"/>
                <w:szCs w:val="28"/>
              </w:rPr>
              <w:t>]</w:t>
            </w:r>
          </w:p>
        </w:tc>
      </w:tr>
    </w:tbl>
    <w:p w14:paraId="45EC99FF" w14:textId="6F662051" w:rsidR="00AC3C1A" w:rsidRPr="00310940" w:rsidRDefault="00C067C2">
      <w:pPr>
        <w:spacing w:after="0" w:line="480" w:lineRule="auto"/>
        <w:jc w:val="both"/>
        <w:rPr>
          <w:rFonts w:ascii="Times New Roman" w:hAnsi="Times New Roman" w:cs="Times New Roman"/>
          <w:sz w:val="24"/>
          <w:szCs w:val="24"/>
        </w:rPr>
      </w:pPr>
      <w:r w:rsidRPr="00310940">
        <w:rPr>
          <w:rFonts w:ascii="Times New Roman" w:hAnsi="Times New Roman" w:cs="Times New Roman"/>
          <w:sz w:val="24"/>
          <w:szCs w:val="24"/>
        </w:rPr>
        <w:t xml:space="preserve">Here, the function </w:t>
      </w:r>
      <m:oMath>
        <m:r>
          <w:rPr>
            <w:rFonts w:ascii="Cambria Math" w:hAnsi="Cambria Math" w:cs="Times New Roman"/>
          </w:rPr>
          <m:t>f</m:t>
        </m:r>
      </m:oMath>
      <w:r w:rsidRPr="00310940">
        <w:rPr>
          <w:rFonts w:ascii="Times New Roman" w:hAnsi="Times New Roman" w:cs="Times New Roman"/>
          <w:sz w:val="24"/>
          <w:szCs w:val="24"/>
        </w:rPr>
        <w:t xml:space="preserve"> </w:t>
      </w:r>
      <w:r w:rsidR="00173D64">
        <w:rPr>
          <w:rFonts w:ascii="Times New Roman" w:hAnsi="Times New Roman" w:cs="Times New Roman"/>
          <w:sz w:val="24"/>
          <w:szCs w:val="24"/>
        </w:rPr>
        <w:t>describes</w:t>
      </w:r>
      <w:r w:rsidR="00173D64" w:rsidRPr="00310940">
        <w:rPr>
          <w:rFonts w:ascii="Times New Roman" w:hAnsi="Times New Roman" w:cs="Times New Roman"/>
          <w:sz w:val="24"/>
          <w:szCs w:val="24"/>
        </w:rPr>
        <w:t xml:space="preserve"> </w:t>
      </w:r>
      <w:r w:rsidRPr="00310940">
        <w:rPr>
          <w:rFonts w:ascii="Times New Roman" w:hAnsi="Times New Roman" w:cs="Times New Roman"/>
          <w:sz w:val="24"/>
          <w:szCs w:val="24"/>
        </w:rPr>
        <w:t>the equilibrium distribution</w:t>
      </w:r>
      <w:r w:rsidR="00CF72FF">
        <w:rPr>
          <w:rFonts w:ascii="Times New Roman" w:hAnsi="Times New Roman" w:cs="Times New Roman"/>
          <w:sz w:val="24"/>
          <w:szCs w:val="24"/>
        </w:rPr>
        <w:t xml:space="preserve"> of the effective number of species</w:t>
      </w:r>
      <w:r w:rsidRPr="00310940">
        <w:rPr>
          <w:rFonts w:ascii="Times New Roman" w:hAnsi="Times New Roman" w:cs="Times New Roman"/>
          <w:sz w:val="24"/>
          <w:szCs w:val="24"/>
        </w:rPr>
        <w:t xml:space="preserve"> </w:t>
      </w:r>
      <w:r w:rsidR="00173D64">
        <w:rPr>
          <w:rFonts w:ascii="Times New Roman" w:hAnsi="Times New Roman" w:cs="Times New Roman"/>
          <w:sz w:val="24"/>
          <w:szCs w:val="24"/>
        </w:rPr>
        <w:t xml:space="preserve">as a function of the </w:t>
      </w:r>
      <w:r w:rsidRPr="00310940">
        <w:rPr>
          <w:rFonts w:ascii="Times New Roman" w:hAnsi="Times New Roman" w:cs="Times New Roman"/>
          <w:sz w:val="24"/>
          <w:szCs w:val="24"/>
        </w:rPr>
        <w:t>configuration of the local environment</w:t>
      </w:r>
      <w:r w:rsidR="00173D64">
        <w:rPr>
          <w:rFonts w:ascii="Times New Roman" w:hAnsi="Times New Roman" w:cs="Times New Roman"/>
          <w:sz w:val="24"/>
          <w:szCs w:val="24"/>
        </w:rPr>
        <w:t>, captured in</w:t>
      </w:r>
      <w:r w:rsidRPr="00310940">
        <w:rPr>
          <w:rFonts w:ascii="Times New Roman" w:hAnsi="Times New Roman" w:cs="Times New Roman"/>
          <w:sz w:val="24"/>
          <w:szCs w:val="24"/>
        </w:rPr>
        <w:t xml:space="preserve"> covariates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s,t</m:t>
            </m:r>
          </m:sub>
        </m:sSub>
      </m:oMath>
      <w:r w:rsidRPr="00310940">
        <w:rPr>
          <w:rFonts w:ascii="Times New Roman" w:hAnsi="Times New Roman" w:cs="Times New Roman"/>
          <w:sz w:val="24"/>
          <w:szCs w:val="24"/>
        </w:rPr>
        <w:t xml:space="preserve">. The weighting function </w:t>
      </w:r>
      <m:oMath>
        <m:r>
          <w:rPr>
            <w:rFonts w:ascii="Cambria Math" w:hAnsi="Cambria Math" w:cs="Times New Roman"/>
          </w:rPr>
          <m:t>ω</m:t>
        </m:r>
      </m:oMath>
      <w:r w:rsidRPr="00310940">
        <w:rPr>
          <w:rFonts w:ascii="Times New Roman" w:hAnsi="Times New Roman" w:cs="Times New Roman"/>
          <w:sz w:val="24"/>
          <w:szCs w:val="24"/>
        </w:rPr>
        <w:t xml:space="preserve"> depends on covariates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s,t</m:t>
            </m:r>
          </m:sub>
        </m:sSub>
      </m:oMath>
      <w:r w:rsidRPr="00310940">
        <w:rPr>
          <w:rFonts w:ascii="Times New Roman" w:eastAsia="Yu Mincho" w:hAnsi="Times New Roman" w:cs="Times New Roman"/>
          <w:sz w:val="24"/>
          <w:szCs w:val="24"/>
        </w:rPr>
        <w:t xml:space="preserve"> </w:t>
      </w:r>
      <w:r w:rsidRPr="00310940">
        <w:rPr>
          <w:rFonts w:ascii="Times New Roman" w:hAnsi="Times New Roman" w:cs="Times New Roman"/>
          <w:sz w:val="24"/>
          <w:szCs w:val="24"/>
        </w:rPr>
        <w:t>derived from the difference in the local land cover between 2016 and 2001</w:t>
      </w:r>
      <w:r w:rsidR="00173D64">
        <w:rPr>
          <w:rFonts w:ascii="Times New Roman" w:hAnsi="Times New Roman" w:cs="Times New Roman"/>
          <w:sz w:val="24"/>
          <w:szCs w:val="24"/>
        </w:rPr>
        <w:t xml:space="preserve"> (i.e. is a function of the land cover change that has taken place)</w:t>
      </w:r>
      <w:r w:rsidRPr="00310940">
        <w:rPr>
          <w:rFonts w:ascii="Times New Roman" w:hAnsi="Times New Roman" w:cs="Times New Roman"/>
          <w:sz w:val="24"/>
          <w:szCs w:val="24"/>
        </w:rPr>
        <w:t xml:space="preserve">. The mixture weights </w:t>
      </w:r>
      <m:oMath>
        <m:r>
          <w:rPr>
            <w:rFonts w:ascii="Cambria Math" w:hAnsi="Cambria Math" w:cs="Times New Roman"/>
          </w:rPr>
          <m:t>ω</m:t>
        </m:r>
      </m:oMath>
      <w:r w:rsidRPr="00310940">
        <w:rPr>
          <w:rFonts w:ascii="Times New Roman" w:hAnsi="Times New Roman" w:cs="Times New Roman"/>
          <w:sz w:val="24"/>
          <w:szCs w:val="24"/>
        </w:rPr>
        <w:t xml:space="preserve"> and </w:t>
      </w:r>
      <m:oMath>
        <m:d>
          <m:dPr>
            <m:ctrlPr>
              <w:rPr>
                <w:rFonts w:ascii="Cambria Math" w:hAnsi="Cambria Math" w:cs="Times New Roman"/>
              </w:rPr>
            </m:ctrlPr>
          </m:dPr>
          <m:e>
            <m:r>
              <w:rPr>
                <w:rFonts w:ascii="Cambria Math" w:hAnsi="Cambria Math" w:cs="Times New Roman"/>
              </w:rPr>
              <m:t>1-ω</m:t>
            </m:r>
          </m:e>
        </m:d>
      </m:oMath>
      <w:r w:rsidRPr="00310940">
        <w:rPr>
          <w:rFonts w:ascii="Times New Roman" w:hAnsi="Times New Roman" w:cs="Times New Roman"/>
          <w:sz w:val="24"/>
          <w:szCs w:val="24"/>
        </w:rPr>
        <w:t xml:space="preserve"> determine the relative importance of the two equilibrium distributions (past or </w:t>
      </w:r>
      <w:r w:rsidR="005A0807">
        <w:rPr>
          <w:rFonts w:ascii="Times New Roman" w:hAnsi="Times New Roman" w:cs="Times New Roman"/>
          <w:sz w:val="24"/>
          <w:szCs w:val="24"/>
        </w:rPr>
        <w:t>current</w:t>
      </w:r>
      <w:r w:rsidRPr="00310940">
        <w:rPr>
          <w:rFonts w:ascii="Times New Roman" w:hAnsi="Times New Roman" w:cs="Times New Roman"/>
          <w:sz w:val="24"/>
          <w:szCs w:val="24"/>
        </w:rPr>
        <w:t xml:space="preserve">). For example, if </w:t>
      </w:r>
      <m:oMath>
        <m:r>
          <w:rPr>
            <w:rFonts w:ascii="Cambria Math" w:hAnsi="Cambria Math" w:cs="Times New Roman"/>
          </w:rPr>
          <m:t>ω=1</m:t>
        </m:r>
      </m:oMath>
      <w:r w:rsidRPr="00310940">
        <w:rPr>
          <w:rFonts w:ascii="Times New Roman" w:eastAsia="Yu Mincho" w:hAnsi="Times New Roman" w:cs="Times New Roman"/>
          <w:sz w:val="24"/>
          <w:szCs w:val="24"/>
        </w:rPr>
        <w:t>,</w:t>
      </w:r>
      <w:r w:rsidRPr="00310940">
        <w:rPr>
          <w:rFonts w:ascii="Times New Roman" w:hAnsi="Times New Roman" w:cs="Times New Roman"/>
          <w:sz w:val="24"/>
          <w:szCs w:val="24"/>
        </w:rPr>
        <w:t xml:space="preserve"> the interpretation is that the new equilibrium distribution has been </w:t>
      </w:r>
      <w:r w:rsidR="00105210" w:rsidRPr="00310940">
        <w:rPr>
          <w:rFonts w:ascii="Times New Roman" w:hAnsi="Times New Roman" w:cs="Times New Roman"/>
          <w:sz w:val="24"/>
          <w:szCs w:val="24"/>
        </w:rPr>
        <w:t xml:space="preserve">completely </w:t>
      </w:r>
      <w:r w:rsidRPr="00310940">
        <w:rPr>
          <w:rFonts w:ascii="Times New Roman" w:hAnsi="Times New Roman" w:cs="Times New Roman"/>
          <w:sz w:val="24"/>
          <w:szCs w:val="24"/>
        </w:rPr>
        <w:t xml:space="preserve">attained, and thus the current (2016) effective number of species is entirely explained by the </w:t>
      </w:r>
      <w:r w:rsidR="005A0807">
        <w:rPr>
          <w:rFonts w:ascii="Times New Roman" w:hAnsi="Times New Roman" w:cs="Times New Roman"/>
          <w:sz w:val="24"/>
          <w:szCs w:val="24"/>
        </w:rPr>
        <w:t>current</w:t>
      </w:r>
      <w:r w:rsidRPr="00310940">
        <w:rPr>
          <w:rFonts w:ascii="Times New Roman" w:hAnsi="Times New Roman" w:cs="Times New Roman"/>
          <w:sz w:val="24"/>
          <w:szCs w:val="24"/>
        </w:rPr>
        <w:t xml:space="preserve"> (2016) land cover. Conversely, when </w:t>
      </w:r>
      <m:oMath>
        <m:r>
          <w:rPr>
            <w:rFonts w:ascii="Cambria Math" w:hAnsi="Cambria Math" w:cs="Times New Roman"/>
          </w:rPr>
          <m:t>ω=0</m:t>
        </m:r>
      </m:oMath>
      <w:r w:rsidRPr="00310940">
        <w:rPr>
          <w:rFonts w:ascii="Times New Roman" w:eastAsia="Yu Mincho" w:hAnsi="Times New Roman" w:cs="Times New Roman"/>
          <w:sz w:val="24"/>
          <w:szCs w:val="24"/>
        </w:rPr>
        <w:t>,</w:t>
      </w:r>
      <w:r w:rsidRPr="00310940">
        <w:rPr>
          <w:rFonts w:ascii="Times New Roman" w:hAnsi="Times New Roman" w:cs="Times New Roman"/>
          <w:sz w:val="24"/>
          <w:szCs w:val="24"/>
        </w:rPr>
        <w:t xml:space="preserve"> the current effective number of species is entirely explained by the past (2001) land cover. The vectors of parameters </w:t>
      </w:r>
      <m:oMath>
        <m:r>
          <w:rPr>
            <w:rFonts w:ascii="Cambria Math" w:hAnsi="Cambria Math" w:cs="Times New Roman"/>
          </w:rPr>
          <m:t>β</m:t>
        </m:r>
      </m:oMath>
      <w:r w:rsidRPr="00310940">
        <w:rPr>
          <w:rFonts w:ascii="Times New Roman" w:hAnsi="Times New Roman" w:cs="Times New Roman"/>
          <w:sz w:val="24"/>
          <w:szCs w:val="24"/>
        </w:rPr>
        <w:t xml:space="preserve"> and </w:t>
      </w:r>
      <m:oMath>
        <m:r>
          <w:rPr>
            <w:rFonts w:ascii="Cambria Math" w:hAnsi="Cambria Math" w:cs="Times New Roman"/>
          </w:rPr>
          <m:t>γ</m:t>
        </m:r>
      </m:oMath>
      <w:r w:rsidRPr="00310940">
        <w:rPr>
          <w:rFonts w:ascii="Times New Roman" w:eastAsia="Yu Mincho" w:hAnsi="Times New Roman" w:cs="Times New Roman"/>
          <w:sz w:val="24"/>
          <w:szCs w:val="24"/>
        </w:rPr>
        <w:t>, presented in Equation [2],</w:t>
      </w:r>
      <w:r w:rsidRPr="00310940">
        <w:rPr>
          <w:rFonts w:ascii="Times New Roman" w:hAnsi="Times New Roman" w:cs="Times New Roman"/>
          <w:sz w:val="24"/>
          <w:szCs w:val="24"/>
        </w:rPr>
        <w:t xml:space="preserve"> are inferred from model fitting. </w:t>
      </w:r>
    </w:p>
    <w:p w14:paraId="20DCB7E9" w14:textId="10F505C6" w:rsidR="00AC3C1A" w:rsidRPr="00310940" w:rsidRDefault="00C067C2">
      <w:pPr>
        <w:spacing w:after="0" w:line="480" w:lineRule="auto"/>
        <w:ind w:firstLine="720"/>
        <w:jc w:val="both"/>
        <w:rPr>
          <w:rFonts w:ascii="Times New Roman" w:hAnsi="Times New Roman" w:cs="Times New Roman"/>
          <w:sz w:val="24"/>
          <w:szCs w:val="24"/>
        </w:rPr>
      </w:pPr>
      <w:r w:rsidRPr="00310940">
        <w:rPr>
          <w:rFonts w:ascii="Times New Roman" w:hAnsi="Times New Roman" w:cs="Times New Roman"/>
          <w:sz w:val="24"/>
          <w:szCs w:val="24"/>
        </w:rPr>
        <w:t xml:space="preserve">We also augmented Equation [2] with a function </w:t>
      </w:r>
      <w:r w:rsidRPr="0043449D">
        <w:rPr>
          <w:rFonts w:ascii="Times New Roman" w:hAnsi="Times New Roman" w:cs="Times New Roman"/>
          <w:i/>
          <w:iCs/>
          <w:sz w:val="24"/>
          <w:szCs w:val="24"/>
        </w:rPr>
        <w:t>g</w:t>
      </w:r>
      <w:r w:rsidRPr="00310940">
        <w:rPr>
          <w:rFonts w:ascii="Times New Roman" w:hAnsi="Times New Roman" w:cs="Times New Roman"/>
          <w:sz w:val="24"/>
          <w:szCs w:val="24"/>
        </w:rPr>
        <w:t xml:space="preserve"> of static covariates</w:t>
      </w:r>
      <w:r w:rsidR="0061771B">
        <w:rPr>
          <w:rFonts w:ascii="Times New Roman" w:hAnsi="Times New Roman" w:cs="Times New Roman"/>
          <w:sz w:val="24"/>
          <w:szCs w:val="24"/>
        </w:rPr>
        <w:t xml:space="preserve"> and random effects</w:t>
      </w:r>
      <w:r w:rsidRPr="00310940">
        <w:rPr>
          <w:rFonts w:ascii="Times New Roman" w:hAnsi="Times New Roman" w:cs="Times New Roman"/>
          <w:sz w:val="24"/>
          <w:szCs w:val="24"/>
        </w:rPr>
        <w:t xml:space="preserve"> </w:t>
      </w:r>
      <m:oMath>
        <m:r>
          <w:rPr>
            <w:rFonts w:ascii="Cambria Math" w:hAnsi="Cambria Math" w:cs="Times New Roman"/>
          </w:rPr>
          <m:t>z</m:t>
        </m:r>
      </m:oMath>
      <w:r w:rsidRPr="00310940">
        <w:rPr>
          <w:rFonts w:ascii="Times New Roman" w:hAnsi="Times New Roman" w:cs="Times New Roman"/>
          <w:sz w:val="24"/>
          <w:szCs w:val="24"/>
        </w:rPr>
        <w:t xml:space="preserve"> </w:t>
      </w:r>
      <w:r w:rsidR="0061771B">
        <w:rPr>
          <w:rFonts w:ascii="Times New Roman" w:hAnsi="Times New Roman" w:cs="Times New Roman"/>
          <w:sz w:val="24"/>
          <w:szCs w:val="24"/>
        </w:rPr>
        <w:t>which we expect to have an impact on the effective number of species</w:t>
      </w:r>
      <w:r w:rsidRPr="00310940">
        <w:rPr>
          <w:rFonts w:ascii="Times New Roman" w:hAnsi="Times New Roman" w:cs="Times New Roman"/>
          <w:sz w:val="24"/>
          <w:szCs w:val="24"/>
        </w:rPr>
        <w:t>.</w:t>
      </w:r>
      <w:r w:rsidR="008A36B3">
        <w:rPr>
          <w:rFonts w:ascii="Times New Roman" w:hAnsi="Times New Roman" w:cs="Times New Roman"/>
          <w:sz w:val="24"/>
          <w:szCs w:val="24"/>
        </w:rPr>
        <w:t xml:space="preserve"> </w:t>
      </w:r>
      <w:r w:rsidRPr="00310940">
        <w:rPr>
          <w:rFonts w:ascii="Times New Roman" w:hAnsi="Times New Roman" w:cs="Times New Roman"/>
          <w:sz w:val="24"/>
          <w:szCs w:val="24"/>
        </w:rPr>
        <w:t>Thus, the</w:t>
      </w:r>
      <w:r w:rsidR="0043449D">
        <w:rPr>
          <w:rFonts w:ascii="Times New Roman" w:hAnsi="Times New Roman" w:cs="Times New Roman"/>
          <w:sz w:val="24"/>
          <w:szCs w:val="24"/>
        </w:rPr>
        <w:t xml:space="preserve"> </w:t>
      </w:r>
      <w:r w:rsidR="00B70BBF" w:rsidRPr="00310940">
        <w:rPr>
          <w:rFonts w:ascii="Times New Roman" w:hAnsi="Times New Roman" w:cs="Times New Roman"/>
          <w:sz w:val="24"/>
          <w:szCs w:val="24"/>
        </w:rPr>
        <w:t xml:space="preserve"> </w:t>
      </w:r>
      <w:r w:rsidRPr="00310940">
        <w:rPr>
          <w:rFonts w:ascii="Times New Roman" w:hAnsi="Times New Roman" w:cs="Times New Roman"/>
          <w:sz w:val="24"/>
          <w:szCs w:val="24"/>
        </w:rPr>
        <w:t>model comprised equilibrium</w:t>
      </w:r>
      <w:r w:rsidR="003A644D">
        <w:rPr>
          <w:rFonts w:ascii="Times New Roman" w:hAnsi="Times New Roman" w:cs="Times New Roman"/>
          <w:sz w:val="24"/>
          <w:szCs w:val="24"/>
        </w:rPr>
        <w:t xml:space="preserve"> component</w:t>
      </w:r>
      <w:r w:rsidR="00203575">
        <w:rPr>
          <w:rFonts w:ascii="Times New Roman" w:hAnsi="Times New Roman" w:cs="Times New Roman"/>
          <w:sz w:val="24"/>
          <w:szCs w:val="24"/>
        </w:rPr>
        <w:t>s</w:t>
      </w:r>
      <w:r w:rsidRPr="00310940">
        <w:rPr>
          <w:rFonts w:ascii="Times New Roman" w:hAnsi="Times New Roman" w:cs="Times New Roman"/>
          <w:sz w:val="24"/>
          <w:szCs w:val="24"/>
        </w:rPr>
        <w:t xml:space="preserve">, </w:t>
      </w:r>
      <w:r w:rsidR="00203575">
        <w:rPr>
          <w:rFonts w:ascii="Times New Roman" w:hAnsi="Times New Roman" w:cs="Times New Roman"/>
          <w:sz w:val="24"/>
          <w:szCs w:val="24"/>
        </w:rPr>
        <w:t xml:space="preserve">a </w:t>
      </w:r>
      <w:r w:rsidRPr="00310940">
        <w:rPr>
          <w:rFonts w:ascii="Times New Roman" w:hAnsi="Times New Roman" w:cs="Times New Roman"/>
          <w:sz w:val="24"/>
          <w:szCs w:val="24"/>
        </w:rPr>
        <w:t>temporal l</w:t>
      </w:r>
      <w:r w:rsidR="005A0807">
        <w:rPr>
          <w:rFonts w:ascii="Times New Roman" w:hAnsi="Times New Roman" w:cs="Times New Roman"/>
          <w:sz w:val="24"/>
          <w:szCs w:val="24"/>
        </w:rPr>
        <w:t>egacy</w:t>
      </w:r>
      <w:r w:rsidR="003A644D">
        <w:rPr>
          <w:rFonts w:ascii="Times New Roman" w:hAnsi="Times New Roman" w:cs="Times New Roman"/>
          <w:sz w:val="24"/>
          <w:szCs w:val="24"/>
        </w:rPr>
        <w:t xml:space="preserve"> component</w:t>
      </w:r>
      <w:r w:rsidRPr="00310940">
        <w:rPr>
          <w:rFonts w:ascii="Times New Roman" w:hAnsi="Times New Roman" w:cs="Times New Roman"/>
          <w:sz w:val="24"/>
          <w:szCs w:val="24"/>
        </w:rPr>
        <w:t xml:space="preserve"> and static </w:t>
      </w:r>
      <w:r w:rsidR="008A36B3">
        <w:rPr>
          <w:rFonts w:ascii="Times New Roman" w:hAnsi="Times New Roman" w:cs="Times New Roman"/>
          <w:sz w:val="24"/>
          <w:szCs w:val="24"/>
        </w:rPr>
        <w:t>covariates</w:t>
      </w:r>
      <w:r w:rsidRPr="00310940">
        <w:rPr>
          <w:rFonts w:ascii="Times New Roman" w:hAnsi="Times New Roman" w:cs="Times New Roman"/>
          <w:sz w:val="24"/>
          <w:szCs w:val="24"/>
        </w:rPr>
        <w:t>:</w:t>
      </w:r>
    </w:p>
    <w:tbl>
      <w:tblPr>
        <w:tblStyle w:val="TableGrid"/>
        <w:tblW w:w="10100" w:type="dxa"/>
        <w:tblInd w:w="108" w:type="dxa"/>
        <w:tblLayout w:type="fixed"/>
        <w:tblLook w:val="04A0" w:firstRow="1" w:lastRow="0" w:firstColumn="1" w:lastColumn="0" w:noHBand="0" w:noVBand="1"/>
      </w:tblPr>
      <w:tblGrid>
        <w:gridCol w:w="9333"/>
        <w:gridCol w:w="767"/>
      </w:tblGrid>
      <w:tr w:rsidR="00AC3C1A" w14:paraId="22A6D8DE" w14:textId="77777777">
        <w:trPr>
          <w:trHeight w:val="510"/>
        </w:trPr>
        <w:tc>
          <w:tcPr>
            <w:tcW w:w="9332" w:type="dxa"/>
            <w:tcBorders>
              <w:top w:val="nil"/>
              <w:left w:val="nil"/>
              <w:bottom w:val="nil"/>
              <w:right w:val="nil"/>
            </w:tcBorders>
          </w:tcPr>
          <w:p w14:paraId="4E882B2D" w14:textId="77777777" w:rsidR="00AC3C1A" w:rsidRDefault="006C0916">
            <w:pPr>
              <w:suppressAutoHyphens w:val="0"/>
              <w:spacing w:line="480" w:lineRule="auto"/>
              <w:jc w:val="center"/>
              <w:rPr>
                <w:rFonts w:ascii="Cambria Math" w:hAnsi="Cambria Math" w:cstheme="minorHAnsi"/>
                <w:sz w:val="28"/>
                <w:szCs w:val="28"/>
              </w:rPr>
            </w:pPr>
            <m:oMathPara>
              <m:oMathParaPr>
                <m:jc m:val="center"/>
              </m:oMathParaPr>
              <m:oMath>
                <m:sSub>
                  <m:sSubPr>
                    <m:ctrlPr>
                      <w:rPr>
                        <w:rFonts w:ascii="Cambria Math" w:hAnsi="Cambria Math"/>
                      </w:rPr>
                    </m:ctrlPr>
                  </m:sSubPr>
                  <m:e>
                    <m:r>
                      <w:rPr>
                        <w:rFonts w:ascii="Cambria Math" w:hAnsi="Cambria Math"/>
                      </w:rPr>
                      <m:t>µ</m:t>
                    </m:r>
                  </m:e>
                  <m:sub>
                    <m:r>
                      <w:rPr>
                        <w:rFonts w:ascii="Cambria Math" w:hAnsi="Cambria Math"/>
                      </w:rPr>
                      <m:t>s,t</m:t>
                    </m:r>
                  </m:sub>
                </m:sSub>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2</m:t>
                            </m:r>
                          </m:sub>
                        </m:sSub>
                      </m:sub>
                    </m:sSub>
                    <m:r>
                      <w:rPr>
                        <w:rFonts w:ascii="Cambria Math" w:hAnsi="Cambria Math"/>
                      </w:rPr>
                      <m:t>;β</m:t>
                    </m:r>
                  </m:e>
                </m:d>
                <m:r>
                  <w:rPr>
                    <w:rFonts w:ascii="Cambria Math" w:hAnsi="Cambria Math"/>
                  </w:rPr>
                  <m:t>ω</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sub>
                    </m:sSub>
                    <m:r>
                      <w:rPr>
                        <w:rFonts w:ascii="Cambria Math" w:hAnsi="Cambria Math"/>
                      </w:rPr>
                      <m:t>;γ</m:t>
                    </m:r>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1</m:t>
                            </m:r>
                          </m:sub>
                        </m:sSub>
                      </m:sub>
                    </m:sSub>
                    <m:r>
                      <w:rPr>
                        <w:rFonts w:ascii="Cambria Math" w:hAnsi="Cambria Math"/>
                      </w:rPr>
                      <m:t>;β</m:t>
                    </m:r>
                  </m:e>
                </m:d>
                <m:d>
                  <m:dPr>
                    <m:ctrlPr>
                      <w:rPr>
                        <w:rFonts w:ascii="Cambria Math" w:hAnsi="Cambria Math"/>
                      </w:rPr>
                    </m:ctrlPr>
                  </m:dPr>
                  <m:e>
                    <m:r>
                      <w:rPr>
                        <w:rFonts w:ascii="Cambria Math" w:hAnsi="Cambria Math"/>
                      </w:rPr>
                      <m:t>1-ω</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sub>
                        </m:sSub>
                        <m:r>
                          <w:rPr>
                            <w:rFonts w:ascii="Cambria Math" w:hAnsi="Cambria Math"/>
                          </w:rPr>
                          <m:t>;γ</m:t>
                        </m:r>
                      </m:e>
                    </m:d>
                  </m:e>
                </m:d>
                <m:r>
                  <w:rPr>
                    <w:rFonts w:ascii="Cambria Math" w:hAnsi="Cambria Math"/>
                  </w:rPr>
                  <m:t>+</m:t>
                </m:r>
                <w:bookmarkStart w:id="67" w:name="_Hlk83805835"/>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s</m:t>
                        </m:r>
                      </m:sub>
                    </m:sSub>
                    <m:r>
                      <w:rPr>
                        <w:rFonts w:ascii="Cambria Math" w:hAnsi="Cambria Math"/>
                      </w:rPr>
                      <m:t>;α</m:t>
                    </m:r>
                  </m:e>
                </m:d>
              </m:oMath>
            </m:oMathPara>
            <w:bookmarkEnd w:id="67"/>
          </w:p>
        </w:tc>
        <w:tc>
          <w:tcPr>
            <w:tcW w:w="767" w:type="dxa"/>
            <w:tcBorders>
              <w:top w:val="nil"/>
              <w:left w:val="nil"/>
              <w:bottom w:val="nil"/>
              <w:right w:val="nil"/>
            </w:tcBorders>
          </w:tcPr>
          <w:p w14:paraId="58ED4CC4" w14:textId="2EBAEC26" w:rsidR="00AC3C1A" w:rsidRDefault="00C067C2">
            <w:pPr>
              <w:pStyle w:val="Caption"/>
              <w:suppressAutoHyphens w:val="0"/>
              <w:rPr>
                <w:rFonts w:cstheme="minorHAnsi"/>
                <w:i w:val="0"/>
                <w:iCs w:val="0"/>
                <w:color w:val="auto"/>
                <w:sz w:val="28"/>
                <w:szCs w:val="28"/>
              </w:rPr>
            </w:pPr>
            <w:r>
              <w:rPr>
                <w:rFonts w:cstheme="minorHAnsi"/>
                <w:i w:val="0"/>
                <w:iCs w:val="0"/>
                <w:color w:val="auto"/>
                <w:sz w:val="28"/>
                <w:szCs w:val="28"/>
              </w:rPr>
              <w:t>[</w:t>
            </w:r>
            <w:r>
              <w:rPr>
                <w:rFonts w:cstheme="minorHAnsi"/>
                <w:i w:val="0"/>
                <w:iCs w:val="0"/>
                <w:color w:val="auto"/>
                <w:sz w:val="28"/>
                <w:szCs w:val="28"/>
              </w:rPr>
              <w:fldChar w:fldCharType="begin"/>
            </w:r>
            <w:r>
              <w:rPr>
                <w:rFonts w:cs="Calibri"/>
                <w:i w:val="0"/>
                <w:iCs w:val="0"/>
                <w:color w:val="auto"/>
                <w:sz w:val="28"/>
                <w:szCs w:val="28"/>
              </w:rPr>
              <w:instrText>SEQ Equation \* ARABIC</w:instrText>
            </w:r>
            <w:r>
              <w:rPr>
                <w:rFonts w:cs="Calibri"/>
                <w:i w:val="0"/>
                <w:iCs w:val="0"/>
                <w:color w:val="auto"/>
                <w:sz w:val="28"/>
                <w:szCs w:val="28"/>
              </w:rPr>
              <w:fldChar w:fldCharType="separate"/>
            </w:r>
            <w:r w:rsidR="006068D8">
              <w:rPr>
                <w:rFonts w:cs="Calibri"/>
                <w:i w:val="0"/>
                <w:iCs w:val="0"/>
                <w:noProof/>
                <w:color w:val="auto"/>
                <w:sz w:val="28"/>
                <w:szCs w:val="28"/>
              </w:rPr>
              <w:t>3</w:t>
            </w:r>
            <w:r>
              <w:rPr>
                <w:rFonts w:cs="Calibri"/>
                <w:i w:val="0"/>
                <w:iCs w:val="0"/>
                <w:color w:val="auto"/>
                <w:sz w:val="28"/>
                <w:szCs w:val="28"/>
              </w:rPr>
              <w:fldChar w:fldCharType="end"/>
            </w:r>
            <w:r>
              <w:rPr>
                <w:rFonts w:cstheme="minorHAnsi"/>
                <w:i w:val="0"/>
                <w:iCs w:val="0"/>
                <w:color w:val="auto"/>
                <w:sz w:val="28"/>
                <w:szCs w:val="28"/>
              </w:rPr>
              <w:t>]</w:t>
            </w:r>
          </w:p>
        </w:tc>
      </w:tr>
    </w:tbl>
    <w:p w14:paraId="1E24F729" w14:textId="17CC5C45" w:rsidR="00AC3C1A" w:rsidRPr="00310940" w:rsidRDefault="00A53A92">
      <w:pPr>
        <w:spacing w:after="0" w:line="480" w:lineRule="auto"/>
        <w:rPr>
          <w:rFonts w:ascii="Times New Roman" w:hAnsi="Times New Roman" w:cs="Times New Roman"/>
          <w:sz w:val="24"/>
          <w:szCs w:val="24"/>
        </w:rPr>
      </w:pPr>
      <w:r>
        <w:rPr>
          <w:rFonts w:ascii="Times New Roman" w:hAnsi="Times New Roman" w:cs="Times New Roman"/>
          <w:sz w:val="24"/>
          <w:szCs w:val="24"/>
        </w:rPr>
        <w:t>i</w:t>
      </w:r>
      <w:r w:rsidR="00164C62" w:rsidRPr="0043449D">
        <w:rPr>
          <w:rFonts w:ascii="Times New Roman" w:hAnsi="Times New Roman" w:cs="Times New Roman"/>
          <w:sz w:val="24"/>
          <w:szCs w:val="24"/>
        </w:rPr>
        <w:t xml:space="preserve">n which </w:t>
      </w:r>
      <m:oMath>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s,t</m:t>
                </m:r>
              </m:sub>
            </m:sSub>
            <m:r>
              <w:rPr>
                <w:rFonts w:ascii="Cambria Math" w:hAnsi="Cambria Math" w:cs="Times New Roman"/>
              </w:rPr>
              <m:t>;β</m:t>
            </m:r>
          </m:e>
        </m:d>
      </m:oMath>
      <w:r w:rsidR="00C067C2" w:rsidRPr="00310940">
        <w:rPr>
          <w:rFonts w:ascii="Times New Roman" w:hAnsi="Times New Roman" w:cs="Times New Roman"/>
          <w:sz w:val="24"/>
          <w:szCs w:val="24"/>
        </w:rPr>
        <w:t xml:space="preserve"> are the equilibrium </w:t>
      </w:r>
      <w:r w:rsidR="001F1915">
        <w:rPr>
          <w:rFonts w:ascii="Times New Roman" w:hAnsi="Times New Roman" w:cs="Times New Roman"/>
          <w:sz w:val="24"/>
          <w:szCs w:val="24"/>
        </w:rPr>
        <w:t>components</w:t>
      </w:r>
      <w:r w:rsidR="001F1915" w:rsidRPr="00310940">
        <w:rPr>
          <w:rFonts w:ascii="Times New Roman" w:hAnsi="Times New Roman" w:cs="Times New Roman"/>
          <w:sz w:val="24"/>
          <w:szCs w:val="24"/>
        </w:rPr>
        <w:t xml:space="preserve"> </w:t>
      </w:r>
      <w:r w:rsidR="00C067C2" w:rsidRPr="00310940">
        <w:rPr>
          <w:rFonts w:ascii="Times New Roman" w:hAnsi="Times New Roman" w:cs="Times New Roman"/>
          <w:sz w:val="24"/>
          <w:szCs w:val="24"/>
        </w:rPr>
        <w:t>for the two timepoints</w:t>
      </w:r>
      <w:r w:rsidR="00164C62">
        <w:rPr>
          <w:rFonts w:ascii="Times New Roman" w:hAnsi="Times New Roman" w:cs="Times New Roman"/>
          <w:sz w:val="24"/>
          <w:szCs w:val="24"/>
        </w:rPr>
        <w:t xml:space="preserve">, </w:t>
      </w:r>
      <m:oMath>
        <m:r>
          <w:rPr>
            <w:rFonts w:ascii="Cambria Math" w:hAnsi="Cambria Math" w:cs="Times New Roman"/>
          </w:rPr>
          <m:t>ω</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s,</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sub>
            </m:sSub>
            <m:r>
              <w:rPr>
                <w:rFonts w:ascii="Cambria Math" w:hAnsi="Cambria Math" w:cs="Times New Roman"/>
              </w:rPr>
              <m:t>;γ</m:t>
            </m:r>
          </m:e>
        </m:d>
      </m:oMath>
      <w:r w:rsidR="00C067C2" w:rsidRPr="00310940">
        <w:rPr>
          <w:rFonts w:ascii="Times New Roman" w:hAnsi="Times New Roman" w:cs="Times New Roman"/>
          <w:sz w:val="24"/>
          <w:szCs w:val="24"/>
        </w:rPr>
        <w:t xml:space="preserve"> is the temporal </w:t>
      </w:r>
      <w:r w:rsidR="005A0807">
        <w:rPr>
          <w:rFonts w:ascii="Times New Roman" w:hAnsi="Times New Roman" w:cs="Times New Roman"/>
          <w:sz w:val="24"/>
          <w:szCs w:val="24"/>
        </w:rPr>
        <w:t>legacy</w:t>
      </w:r>
      <w:r w:rsidR="001F1915">
        <w:rPr>
          <w:rFonts w:ascii="Times New Roman" w:hAnsi="Times New Roman" w:cs="Times New Roman"/>
          <w:sz w:val="24"/>
          <w:szCs w:val="24"/>
        </w:rPr>
        <w:t xml:space="preserve"> component</w:t>
      </w:r>
      <w:r w:rsidR="00164C62">
        <w:rPr>
          <w:rFonts w:ascii="Times New Roman" w:hAnsi="Times New Roman" w:cs="Times New Roman"/>
          <w:sz w:val="24"/>
          <w:szCs w:val="24"/>
        </w:rPr>
        <w:t xml:space="preserve">, and </w:t>
      </w:r>
      <m:oMath>
        <m:r>
          <w:rPr>
            <w:rFonts w:ascii="Cambria Math" w:hAnsi="Cambria Math" w:cs="Times New Roman"/>
          </w:rPr>
          <m:t>g</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s</m:t>
                </m:r>
              </m:sub>
            </m:sSub>
            <m:r>
              <w:rPr>
                <w:rFonts w:ascii="Cambria Math" w:hAnsi="Cambria Math" w:cs="Times New Roman"/>
              </w:rPr>
              <m:t>;α</m:t>
            </m:r>
          </m:e>
        </m:d>
      </m:oMath>
      <w:r w:rsidR="00C067C2" w:rsidRPr="00310940">
        <w:rPr>
          <w:rFonts w:ascii="Times New Roman" w:hAnsi="Times New Roman" w:cs="Times New Roman"/>
          <w:sz w:val="24"/>
          <w:szCs w:val="24"/>
        </w:rPr>
        <w:t xml:space="preserve"> is the function </w:t>
      </w:r>
      <w:r w:rsidR="00164C62">
        <w:rPr>
          <w:rFonts w:ascii="Times New Roman" w:hAnsi="Times New Roman" w:cs="Times New Roman"/>
          <w:sz w:val="24"/>
          <w:szCs w:val="24"/>
        </w:rPr>
        <w:t>that captures the</w:t>
      </w:r>
      <w:r w:rsidR="00C067C2" w:rsidRPr="00310940">
        <w:rPr>
          <w:rFonts w:ascii="Times New Roman" w:hAnsi="Times New Roman" w:cs="Times New Roman"/>
          <w:sz w:val="24"/>
          <w:szCs w:val="24"/>
        </w:rPr>
        <w:t xml:space="preserve"> static covariates and random effects</w:t>
      </w:r>
      <w:r w:rsidR="00164C62">
        <w:rPr>
          <w:rFonts w:ascii="Times New Roman" w:hAnsi="Times New Roman" w:cs="Times New Roman"/>
          <w:sz w:val="24"/>
          <w:szCs w:val="24"/>
        </w:rPr>
        <w:t>.</w:t>
      </w:r>
    </w:p>
    <w:p w14:paraId="0B2A9180" w14:textId="77777777" w:rsidR="00AC3C1A" w:rsidRPr="00310940" w:rsidRDefault="00AC3C1A">
      <w:pPr>
        <w:spacing w:after="0" w:line="480" w:lineRule="auto"/>
        <w:jc w:val="center"/>
        <w:rPr>
          <w:rFonts w:ascii="Times New Roman" w:hAnsi="Times New Roman" w:cs="Times New Roman"/>
          <w:b/>
          <w:bCs/>
          <w:sz w:val="24"/>
          <w:szCs w:val="24"/>
        </w:rPr>
      </w:pPr>
    </w:p>
    <w:p w14:paraId="7B1C986A" w14:textId="7C09A8E4" w:rsidR="00AC3C1A" w:rsidRPr="00310940" w:rsidRDefault="00C067C2">
      <w:pPr>
        <w:spacing w:after="0" w:line="480" w:lineRule="auto"/>
        <w:jc w:val="both"/>
        <w:rPr>
          <w:rFonts w:ascii="Times New Roman" w:hAnsi="Times New Roman" w:cs="Times New Roman"/>
          <w:b/>
          <w:bCs/>
          <w:i/>
          <w:iCs/>
          <w:sz w:val="24"/>
          <w:szCs w:val="24"/>
        </w:rPr>
      </w:pPr>
      <w:r w:rsidRPr="00310940">
        <w:rPr>
          <w:rFonts w:ascii="Times New Roman" w:hAnsi="Times New Roman" w:cs="Times New Roman"/>
          <w:b/>
          <w:bCs/>
          <w:i/>
          <w:iCs/>
          <w:sz w:val="24"/>
          <w:szCs w:val="24"/>
        </w:rPr>
        <w:t xml:space="preserve">Equilibrium </w:t>
      </w:r>
      <w:r w:rsidR="00535D44">
        <w:rPr>
          <w:rFonts w:ascii="Times New Roman" w:hAnsi="Times New Roman" w:cs="Times New Roman"/>
          <w:b/>
          <w:bCs/>
          <w:i/>
          <w:iCs/>
          <w:sz w:val="24"/>
          <w:szCs w:val="24"/>
        </w:rPr>
        <w:t>component</w:t>
      </w:r>
      <w:r w:rsidR="00203575">
        <w:rPr>
          <w:rFonts w:ascii="Times New Roman" w:hAnsi="Times New Roman" w:cs="Times New Roman"/>
          <w:b/>
          <w:bCs/>
          <w:i/>
          <w:iCs/>
          <w:sz w:val="24"/>
          <w:szCs w:val="24"/>
        </w:rPr>
        <w:t>s</w:t>
      </w:r>
      <w:r w:rsidRPr="00310940">
        <w:rPr>
          <w:rFonts w:ascii="Times New Roman" w:hAnsi="Times New Roman" w:cs="Times New Roman"/>
          <w:b/>
          <w:bCs/>
          <w:i/>
          <w:iCs/>
          <w:sz w:val="24"/>
          <w:szCs w:val="24"/>
        </w:rPr>
        <w:t xml:space="preserve"> </w:t>
      </w:r>
    </w:p>
    <w:p w14:paraId="13100E33" w14:textId="0AC15833" w:rsidR="00AC3C1A" w:rsidRPr="00310940" w:rsidRDefault="00C067C2">
      <w:pPr>
        <w:spacing w:after="0" w:line="480" w:lineRule="auto"/>
        <w:jc w:val="both"/>
        <w:rPr>
          <w:rFonts w:ascii="Times New Roman" w:hAnsi="Times New Roman" w:cs="Times New Roman"/>
          <w:sz w:val="24"/>
          <w:szCs w:val="24"/>
        </w:rPr>
      </w:pPr>
      <w:r w:rsidRPr="00310940">
        <w:rPr>
          <w:rFonts w:ascii="Times New Roman" w:hAnsi="Times New Roman" w:cs="Times New Roman"/>
          <w:sz w:val="24"/>
          <w:szCs w:val="24"/>
        </w:rPr>
        <w:t xml:space="preserve">We defined the equilibrium distribution of the effective number of species at a given timepoint as a function </w:t>
      </w:r>
      <m:oMath>
        <m:r>
          <w:rPr>
            <w:rFonts w:ascii="Cambria Math" w:hAnsi="Cambria Math" w:cs="Times New Roman"/>
          </w:rPr>
          <m:t>f</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s,t</m:t>
                </m:r>
              </m:sub>
            </m:sSub>
            <m:r>
              <w:rPr>
                <w:rFonts w:ascii="Cambria Math" w:hAnsi="Cambria Math" w:cs="Times New Roman"/>
              </w:rPr>
              <m:t>;β</m:t>
            </m:r>
          </m:e>
        </m:d>
      </m:oMath>
      <w:r w:rsidRPr="00310940">
        <w:rPr>
          <w:rFonts w:ascii="Times New Roman" w:eastAsia="Yu Mincho" w:hAnsi="Times New Roman" w:cs="Times New Roman"/>
          <w:sz w:val="24"/>
          <w:szCs w:val="24"/>
        </w:rPr>
        <w:t xml:space="preserve"> </w:t>
      </w:r>
      <w:r w:rsidRPr="00310940">
        <w:rPr>
          <w:rFonts w:ascii="Times New Roman" w:hAnsi="Times New Roman" w:cs="Times New Roman"/>
          <w:sz w:val="24"/>
          <w:szCs w:val="24"/>
        </w:rPr>
        <w:t xml:space="preserve">of land cover. This </w:t>
      </w:r>
      <w:r w:rsidRPr="00310940">
        <w:rPr>
          <w:rFonts w:ascii="Times New Roman" w:eastAsia="Yu Mincho" w:hAnsi="Times New Roman" w:cs="Times New Roman"/>
          <w:sz w:val="24"/>
          <w:szCs w:val="24"/>
        </w:rPr>
        <w:t xml:space="preserve">function describes the expected effective number of species at location </w:t>
      </w:r>
      <w:r w:rsidRPr="00310940">
        <w:rPr>
          <w:rFonts w:ascii="Times New Roman" w:eastAsia="Yu Mincho" w:hAnsi="Times New Roman" w:cs="Times New Roman"/>
          <w:i/>
          <w:iCs/>
          <w:sz w:val="24"/>
          <w:szCs w:val="24"/>
        </w:rPr>
        <w:t>s</w:t>
      </w:r>
      <w:r w:rsidRPr="00310940">
        <w:rPr>
          <w:rFonts w:ascii="Times New Roman" w:eastAsia="Yu Mincho" w:hAnsi="Times New Roman" w:cs="Times New Roman"/>
          <w:sz w:val="24"/>
          <w:szCs w:val="24"/>
        </w:rPr>
        <w:t xml:space="preserve">, </w:t>
      </w:r>
      <w:r w:rsidRPr="00310940">
        <w:rPr>
          <w:rFonts w:ascii="Times New Roman" w:hAnsi="Times New Roman" w:cs="Times New Roman"/>
          <w:sz w:val="24"/>
          <w:szCs w:val="24"/>
        </w:rPr>
        <w:t xml:space="preserve">given sufficient time for the community to adapt to the given land </w:t>
      </w:r>
      <w:r w:rsidR="001271AF" w:rsidRPr="00310940">
        <w:rPr>
          <w:rFonts w:ascii="Times New Roman" w:hAnsi="Times New Roman" w:cs="Times New Roman"/>
          <w:sz w:val="24"/>
          <w:szCs w:val="24"/>
        </w:rPr>
        <w:t xml:space="preserve">cover </w:t>
      </w:r>
      <w:r w:rsidR="0043449D">
        <w:rPr>
          <w:rFonts w:ascii="Times New Roman" w:hAnsi="Times New Roman" w:cs="Times New Roman"/>
          <w:sz w:val="24"/>
          <w:szCs w:val="24"/>
        </w:rPr>
        <w:t>composition</w:t>
      </w:r>
      <w:r w:rsidRPr="00310940">
        <w:rPr>
          <w:rFonts w:ascii="Times New Roman" w:hAnsi="Times New Roman" w:cs="Times New Roman"/>
          <w:sz w:val="24"/>
          <w:szCs w:val="24"/>
        </w:rPr>
        <w:t>.</w:t>
      </w:r>
      <w:r w:rsidR="0029428B">
        <w:rPr>
          <w:rFonts w:ascii="Times New Roman" w:hAnsi="Times New Roman" w:cs="Times New Roman"/>
          <w:sz w:val="24"/>
          <w:szCs w:val="24"/>
        </w:rPr>
        <w:t xml:space="preserve"> We now describe this </w:t>
      </w:r>
      <w:r w:rsidR="001F1915">
        <w:rPr>
          <w:rFonts w:ascii="Times New Roman" w:hAnsi="Times New Roman" w:cs="Times New Roman"/>
          <w:sz w:val="24"/>
          <w:szCs w:val="24"/>
        </w:rPr>
        <w:t xml:space="preserve">function </w:t>
      </w:r>
      <w:r w:rsidR="0029428B">
        <w:rPr>
          <w:rFonts w:ascii="Times New Roman" w:hAnsi="Times New Roman" w:cs="Times New Roman"/>
          <w:sz w:val="24"/>
          <w:szCs w:val="24"/>
        </w:rPr>
        <w:t>in more detail.</w:t>
      </w:r>
    </w:p>
    <w:p w14:paraId="69FD7F62" w14:textId="50A58CBF" w:rsidR="00AC3C1A" w:rsidRDefault="00C067C2">
      <w:pPr>
        <w:spacing w:after="0" w:line="480" w:lineRule="auto"/>
        <w:ind w:firstLine="720"/>
        <w:jc w:val="both"/>
        <w:rPr>
          <w:rFonts w:ascii="Times New Roman" w:hAnsi="Times New Roman" w:cs="Times New Roman"/>
          <w:sz w:val="24"/>
          <w:szCs w:val="24"/>
        </w:rPr>
      </w:pPr>
      <w:r w:rsidRPr="00310940">
        <w:rPr>
          <w:rFonts w:ascii="Times New Roman" w:hAnsi="Times New Roman" w:cs="Times New Roman"/>
          <w:sz w:val="24"/>
          <w:szCs w:val="24"/>
        </w:rPr>
        <w:t xml:space="preserve">The equilibrium </w:t>
      </w:r>
      <w:r w:rsidR="001F1915">
        <w:rPr>
          <w:rFonts w:ascii="Times New Roman" w:hAnsi="Times New Roman" w:cs="Times New Roman"/>
          <w:sz w:val="24"/>
          <w:szCs w:val="24"/>
        </w:rPr>
        <w:t>component</w:t>
      </w:r>
      <w:r w:rsidRPr="00310940">
        <w:rPr>
          <w:rFonts w:ascii="Times New Roman" w:hAnsi="Times New Roman" w:cs="Times New Roman"/>
          <w:sz w:val="24"/>
          <w:szCs w:val="24"/>
        </w:rPr>
        <w:t xml:space="preserve"> was formulated as a log-linear model comprising a total of </w:t>
      </w:r>
      <m:oMath>
        <m:r>
          <w:rPr>
            <w:rFonts w:ascii="Cambria Math" w:hAnsi="Cambria Math" w:cs="Times New Roman"/>
          </w:rPr>
          <m:t>I=5</m:t>
        </m:r>
      </m:oMath>
      <w:r w:rsidRPr="00310940">
        <w:rPr>
          <w:rFonts w:ascii="Times New Roman" w:hAnsi="Times New Roman" w:cs="Times New Roman"/>
          <w:sz w:val="24"/>
          <w:szCs w:val="24"/>
        </w:rPr>
        <w:t xml:space="preserve"> environmental covariates (the percentage cover of five landscape classes: </w:t>
      </w:r>
      <w:r w:rsidRPr="00310940">
        <w:rPr>
          <w:rFonts w:ascii="Times New Roman" w:eastAsia="Yu Mincho" w:hAnsi="Times New Roman" w:cs="Times New Roman"/>
          <w:sz w:val="24"/>
          <w:szCs w:val="24"/>
        </w:rPr>
        <w:t>urban, forest, grassland, wetland and cropland</w:t>
      </w:r>
      <w:r w:rsidRPr="00310940">
        <w:rPr>
          <w:rFonts w:ascii="Times New Roman" w:hAnsi="Times New Roman" w:cs="Times New Roman"/>
          <w:sz w:val="24"/>
          <w:szCs w:val="24"/>
        </w:rPr>
        <w:t>), using 2nd-order polynomial terms</w:t>
      </w:r>
      <w:r w:rsidR="001271AF">
        <w:rPr>
          <w:rFonts w:ascii="Times New Roman" w:hAnsi="Times New Roman" w:cs="Times New Roman"/>
          <w:sz w:val="24"/>
          <w:szCs w:val="24"/>
        </w:rPr>
        <w:t xml:space="preserve">, captured by the coefficient </w:t>
      </w:r>
      <w:r w:rsidR="001271AF" w:rsidRPr="0043449D">
        <w:rPr>
          <w:rFonts w:ascii="Times New Roman" w:hAnsi="Times New Roman" w:cs="Times New Roman"/>
          <w:i/>
          <w:iCs/>
          <w:sz w:val="24"/>
          <w:szCs w:val="24"/>
        </w:rPr>
        <w:t>j</w:t>
      </w:r>
      <w:r w:rsidR="001271AF">
        <w:rPr>
          <w:rFonts w:ascii="Times New Roman" w:hAnsi="Times New Roman" w:cs="Times New Roman"/>
          <w:sz w:val="24"/>
          <w:szCs w:val="24"/>
        </w:rPr>
        <w:t>,</w:t>
      </w:r>
      <w:r w:rsidRPr="00310940">
        <w:rPr>
          <w:rFonts w:ascii="Times New Roman" w:hAnsi="Times New Roman" w:cs="Times New Roman"/>
          <w:sz w:val="24"/>
          <w:szCs w:val="24"/>
        </w:rPr>
        <w:t xml:space="preserve"> to account for optima in effective number of species along each of the six environmental dimensions:</w:t>
      </w:r>
    </w:p>
    <w:p w14:paraId="2F33C987" w14:textId="77777777" w:rsidR="004A4754" w:rsidRPr="00310940" w:rsidRDefault="004A4754">
      <w:pPr>
        <w:spacing w:after="0" w:line="480" w:lineRule="auto"/>
        <w:ind w:firstLine="720"/>
        <w:jc w:val="both"/>
        <w:rPr>
          <w:rFonts w:ascii="Times New Roman" w:hAnsi="Times New Roman" w:cs="Times New Roman"/>
          <w:sz w:val="24"/>
          <w:szCs w:val="24"/>
        </w:rPr>
      </w:pPr>
    </w:p>
    <w:tbl>
      <w:tblPr>
        <w:tblStyle w:val="TableGrid"/>
        <w:tblW w:w="10100" w:type="dxa"/>
        <w:tblInd w:w="108" w:type="dxa"/>
        <w:tblLayout w:type="fixed"/>
        <w:tblLook w:val="04A0" w:firstRow="1" w:lastRow="0" w:firstColumn="1" w:lastColumn="0" w:noHBand="0" w:noVBand="1"/>
      </w:tblPr>
      <w:tblGrid>
        <w:gridCol w:w="9333"/>
        <w:gridCol w:w="767"/>
      </w:tblGrid>
      <w:tr w:rsidR="00AC3C1A" w14:paraId="1A0CD8AA" w14:textId="77777777">
        <w:trPr>
          <w:trHeight w:val="510"/>
        </w:trPr>
        <w:tc>
          <w:tcPr>
            <w:tcW w:w="9332" w:type="dxa"/>
            <w:tcBorders>
              <w:top w:val="nil"/>
              <w:left w:val="nil"/>
              <w:bottom w:val="nil"/>
              <w:right w:val="nil"/>
            </w:tcBorders>
          </w:tcPr>
          <w:p w14:paraId="3D0CD008" w14:textId="77777777" w:rsidR="00AC3C1A" w:rsidRDefault="00C067C2">
            <w:pPr>
              <w:suppressAutoHyphens w:val="0"/>
              <w:spacing w:line="480" w:lineRule="auto"/>
              <w:jc w:val="center"/>
              <w:rPr>
                <w:rFonts w:ascii="Cambria Math" w:hAnsi="Cambria Math" w:cstheme="minorHAnsi"/>
                <w:sz w:val="28"/>
                <w:szCs w:val="28"/>
              </w:rPr>
            </w:pPr>
            <m:oMathPara>
              <m:oMathParaPr>
                <m:jc m:val="center"/>
              </m:oMathParaP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s,t</m:t>
                        </m:r>
                      </m:sub>
                    </m:sSub>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I=5</m:t>
                        </m:r>
                      </m:sup>
                      <m:e>
                        <m:nary>
                          <m:naryPr>
                            <m:chr m:val="∑"/>
                            <m:ctrlPr>
                              <w:rPr>
                                <w:rFonts w:ascii="Cambria Math" w:hAnsi="Cambria Math"/>
                              </w:rPr>
                            </m:ctrlPr>
                          </m:naryPr>
                          <m:sub>
                            <m:r>
                              <w:rPr>
                                <w:rFonts w:ascii="Cambria Math" w:hAnsi="Cambria Math"/>
                              </w:rPr>
                              <m:t>j=1</m:t>
                            </m:r>
                          </m:sub>
                          <m:sup>
                            <m:r>
                              <w:rPr>
                                <w:rFonts w:ascii="Cambria Math" w:hAnsi="Cambria Math"/>
                              </w:rPr>
                              <m:t>J=2</m:t>
                            </m:r>
                          </m:sup>
                          <m:e>
                            <m:sSub>
                              <m:sSubPr>
                                <m:ctrlPr>
                                  <w:rPr>
                                    <w:rFonts w:ascii="Cambria Math" w:hAnsi="Cambria Math"/>
                                  </w:rPr>
                                </m:ctrlPr>
                              </m:sSubPr>
                              <m:e>
                                <m:r>
                                  <w:rPr>
                                    <w:rFonts w:ascii="Cambria Math" w:hAnsi="Cambria Math"/>
                                  </w:rPr>
                                  <m:t>β</m:t>
                                </m:r>
                              </m:e>
                              <m:sub>
                                <m:r>
                                  <w:rPr>
                                    <w:rFonts w:ascii="Cambria Math" w:hAnsi="Cambria Math"/>
                                  </w:rPr>
                                  <m:t>i,j</m:t>
                                </m:r>
                              </m:sub>
                            </m:sSub>
                          </m:e>
                        </m:nary>
                      </m:e>
                    </m:nary>
                    <m:sSubSup>
                      <m:sSubSupPr>
                        <m:ctrlPr>
                          <w:rPr>
                            <w:rFonts w:ascii="Cambria Math" w:hAnsi="Cambria Math"/>
                          </w:rPr>
                        </m:ctrlPr>
                      </m:sSubSupPr>
                      <m:e>
                        <m:r>
                          <w:rPr>
                            <w:rFonts w:ascii="Cambria Math" w:hAnsi="Cambria Math"/>
                          </w:rPr>
                          <m:t>x</m:t>
                        </m:r>
                      </m:e>
                      <m:sub>
                        <m:r>
                          <w:rPr>
                            <w:rFonts w:ascii="Cambria Math" w:hAnsi="Cambria Math"/>
                          </w:rPr>
                          <m:t>i,s,t</m:t>
                        </m:r>
                      </m:sub>
                      <m:sup>
                        <m:r>
                          <w:rPr>
                            <w:rFonts w:ascii="Cambria Math" w:hAnsi="Cambria Math"/>
                          </w:rPr>
                          <m:t>j</m:t>
                        </m:r>
                      </m:sup>
                    </m:sSubSup>
                  </m:e>
                </m:d>
              </m:oMath>
            </m:oMathPara>
          </w:p>
        </w:tc>
        <w:tc>
          <w:tcPr>
            <w:tcW w:w="767" w:type="dxa"/>
            <w:tcBorders>
              <w:top w:val="nil"/>
              <w:left w:val="nil"/>
              <w:bottom w:val="nil"/>
              <w:right w:val="nil"/>
            </w:tcBorders>
            <w:vAlign w:val="center"/>
          </w:tcPr>
          <w:p w14:paraId="2F959F4B" w14:textId="3364842A" w:rsidR="00AC3C1A" w:rsidRDefault="00C067C2">
            <w:pPr>
              <w:pStyle w:val="Caption"/>
              <w:suppressAutoHyphens w:val="0"/>
              <w:jc w:val="center"/>
              <w:rPr>
                <w:rFonts w:cstheme="minorHAnsi"/>
                <w:i w:val="0"/>
                <w:iCs w:val="0"/>
                <w:color w:val="171717" w:themeColor="background2" w:themeShade="1A"/>
                <w:sz w:val="28"/>
                <w:szCs w:val="28"/>
              </w:rPr>
            </w:pPr>
            <w:r>
              <w:rPr>
                <w:rFonts w:cstheme="minorHAnsi"/>
                <w:i w:val="0"/>
                <w:iCs w:val="0"/>
                <w:color w:val="171717" w:themeColor="background2" w:themeShade="1A"/>
                <w:sz w:val="28"/>
                <w:szCs w:val="28"/>
              </w:rPr>
              <w:t>[</w:t>
            </w:r>
            <w:r>
              <w:rPr>
                <w:rFonts w:cstheme="minorHAnsi"/>
                <w:i w:val="0"/>
                <w:iCs w:val="0"/>
                <w:color w:val="171717" w:themeColor="background2" w:themeShade="1A"/>
                <w:sz w:val="28"/>
                <w:szCs w:val="28"/>
              </w:rPr>
              <w:fldChar w:fldCharType="begin"/>
            </w:r>
            <w:r>
              <w:rPr>
                <w:rFonts w:cs="Calibri"/>
                <w:i w:val="0"/>
                <w:iCs w:val="0"/>
                <w:color w:val="171717"/>
                <w:sz w:val="28"/>
                <w:szCs w:val="28"/>
              </w:rPr>
              <w:instrText>SEQ Equation \* ARABIC</w:instrText>
            </w:r>
            <w:r>
              <w:rPr>
                <w:rFonts w:cs="Calibri"/>
                <w:i w:val="0"/>
                <w:iCs w:val="0"/>
                <w:color w:val="171717"/>
                <w:sz w:val="28"/>
                <w:szCs w:val="28"/>
              </w:rPr>
              <w:fldChar w:fldCharType="separate"/>
            </w:r>
            <w:r w:rsidR="006068D8">
              <w:rPr>
                <w:rFonts w:cs="Calibri"/>
                <w:i w:val="0"/>
                <w:iCs w:val="0"/>
                <w:noProof/>
                <w:color w:val="171717"/>
                <w:sz w:val="28"/>
                <w:szCs w:val="28"/>
              </w:rPr>
              <w:t>4</w:t>
            </w:r>
            <w:r>
              <w:rPr>
                <w:rFonts w:cs="Calibri"/>
                <w:i w:val="0"/>
                <w:iCs w:val="0"/>
                <w:color w:val="171717"/>
                <w:sz w:val="28"/>
                <w:szCs w:val="28"/>
              </w:rPr>
              <w:fldChar w:fldCharType="end"/>
            </w:r>
            <w:r>
              <w:rPr>
                <w:rFonts w:cstheme="minorHAnsi"/>
                <w:i w:val="0"/>
                <w:iCs w:val="0"/>
                <w:color w:val="171717" w:themeColor="background2" w:themeShade="1A"/>
                <w:sz w:val="28"/>
                <w:szCs w:val="28"/>
              </w:rPr>
              <w:t>]</w:t>
            </w:r>
          </w:p>
        </w:tc>
      </w:tr>
    </w:tbl>
    <w:p w14:paraId="79E0B21E" w14:textId="08B8AC1E" w:rsidR="00AC3C1A" w:rsidRPr="00310940" w:rsidRDefault="00C067C2">
      <w:pPr>
        <w:spacing w:after="0" w:line="480" w:lineRule="auto"/>
        <w:ind w:firstLine="720"/>
        <w:jc w:val="both"/>
        <w:rPr>
          <w:rFonts w:ascii="Times New Roman" w:hAnsi="Times New Roman" w:cs="Times New Roman"/>
          <w:sz w:val="24"/>
          <w:szCs w:val="24"/>
        </w:rPr>
      </w:pPr>
      <w:r w:rsidRPr="00310940">
        <w:rPr>
          <w:rFonts w:ascii="Times New Roman" w:eastAsia="Yu Mincho" w:hAnsi="Times New Roman" w:cs="Times New Roman"/>
          <w:sz w:val="24"/>
          <w:szCs w:val="24"/>
        </w:rPr>
        <w:t xml:space="preserve">In Equation [4], the </w:t>
      </w:r>
      <w:r w:rsidRPr="00310940">
        <w:rPr>
          <w:rFonts w:ascii="Times New Roman" w:eastAsia="Yu Mincho" w:hAnsi="Times New Roman" w:cs="Times New Roman"/>
          <w:i/>
          <w:sz w:val="24"/>
          <w:szCs w:val="24"/>
        </w:rPr>
        <w:t>β</w:t>
      </w:r>
      <w:r w:rsidRPr="00310940">
        <w:rPr>
          <w:rFonts w:ascii="Times New Roman" w:eastAsia="Yu Mincho" w:hAnsi="Times New Roman" w:cs="Times New Roman"/>
          <w:sz w:val="24"/>
          <w:szCs w:val="24"/>
        </w:rPr>
        <w:t xml:space="preserve"> parameters </w:t>
      </w:r>
      <w:r w:rsidR="001271AF">
        <w:rPr>
          <w:rFonts w:ascii="Times New Roman" w:eastAsia="Yu Mincho" w:hAnsi="Times New Roman" w:cs="Times New Roman"/>
          <w:sz w:val="24"/>
          <w:szCs w:val="24"/>
        </w:rPr>
        <w:t>capture the effect of covariates on</w:t>
      </w:r>
      <w:r w:rsidR="001271AF" w:rsidRPr="00310940">
        <w:rPr>
          <w:rFonts w:ascii="Times New Roman" w:eastAsia="Yu Mincho" w:hAnsi="Times New Roman" w:cs="Times New Roman"/>
          <w:sz w:val="24"/>
          <w:szCs w:val="24"/>
        </w:rPr>
        <w:t xml:space="preserve"> </w:t>
      </w:r>
      <w:r w:rsidRPr="00310940">
        <w:rPr>
          <w:rFonts w:ascii="Times New Roman" w:eastAsia="Yu Mincho" w:hAnsi="Times New Roman" w:cs="Times New Roman"/>
          <w:sz w:val="24"/>
          <w:szCs w:val="24"/>
        </w:rPr>
        <w:t xml:space="preserve">the equilibrium and are assumed to be the same for each environmental composition. A simplifying assumption necessary for the application of this </w:t>
      </w:r>
      <w:r w:rsidR="001F1915">
        <w:rPr>
          <w:rFonts w:ascii="Times New Roman" w:eastAsia="Yu Mincho" w:hAnsi="Times New Roman" w:cs="Times New Roman"/>
          <w:sz w:val="24"/>
          <w:szCs w:val="24"/>
        </w:rPr>
        <w:t>model</w:t>
      </w:r>
      <w:r w:rsidR="001F1915" w:rsidRPr="00310940">
        <w:rPr>
          <w:rFonts w:ascii="Times New Roman" w:eastAsia="Yu Mincho" w:hAnsi="Times New Roman" w:cs="Times New Roman"/>
          <w:sz w:val="24"/>
          <w:szCs w:val="24"/>
        </w:rPr>
        <w:t xml:space="preserve"> </w:t>
      </w:r>
      <w:r w:rsidRPr="00310940">
        <w:rPr>
          <w:rFonts w:ascii="Times New Roman" w:eastAsia="Yu Mincho" w:hAnsi="Times New Roman" w:cs="Times New Roman"/>
          <w:sz w:val="24"/>
          <w:szCs w:val="24"/>
        </w:rPr>
        <w:t>is that the effective number of species</w:t>
      </w:r>
      <w:r w:rsidR="009B1A0C">
        <w:rPr>
          <w:rFonts w:ascii="Times New Roman" w:eastAsia="Yu Mincho" w:hAnsi="Times New Roman" w:cs="Times New Roman"/>
          <w:sz w:val="24"/>
          <w:szCs w:val="24"/>
        </w:rPr>
        <w:t xml:space="preserve"> had </w:t>
      </w:r>
      <w:r w:rsidR="001F1915">
        <w:rPr>
          <w:rFonts w:ascii="Times New Roman" w:eastAsia="Yu Mincho" w:hAnsi="Times New Roman" w:cs="Times New Roman"/>
          <w:sz w:val="24"/>
          <w:szCs w:val="24"/>
        </w:rPr>
        <w:t>equilibrated</w:t>
      </w:r>
      <w:r w:rsidR="009B1A0C">
        <w:rPr>
          <w:rFonts w:ascii="Times New Roman" w:eastAsia="Yu Mincho" w:hAnsi="Times New Roman" w:cs="Times New Roman"/>
          <w:sz w:val="24"/>
          <w:szCs w:val="24"/>
        </w:rPr>
        <w:t xml:space="preserve"> </w:t>
      </w:r>
      <w:r w:rsidRPr="00310940">
        <w:rPr>
          <w:rFonts w:ascii="Times New Roman" w:eastAsia="Yu Mincho" w:hAnsi="Times New Roman" w:cs="Times New Roman"/>
          <w:sz w:val="24"/>
          <w:szCs w:val="24"/>
        </w:rPr>
        <w:t xml:space="preserve">at the first time point. </w:t>
      </w:r>
      <w:r w:rsidRPr="00310940">
        <w:rPr>
          <w:rFonts w:ascii="Times New Roman" w:hAnsi="Times New Roman" w:cs="Times New Roman"/>
          <w:sz w:val="24"/>
          <w:szCs w:val="24"/>
        </w:rPr>
        <w:t>As data become available for more years in the future, the influence of this assumption on the model results will diminish and more accuracy will be achievable with multiple time</w:t>
      </w:r>
      <w:r w:rsidR="001F1915">
        <w:rPr>
          <w:rFonts w:ascii="Times New Roman" w:hAnsi="Times New Roman" w:cs="Times New Roman"/>
          <w:sz w:val="24"/>
          <w:szCs w:val="24"/>
        </w:rPr>
        <w:t xml:space="preserve"> points</w:t>
      </w:r>
      <w:r w:rsidRPr="00310940">
        <w:rPr>
          <w:rFonts w:ascii="Times New Roman" w:hAnsi="Times New Roman" w:cs="Times New Roman"/>
          <w:sz w:val="24"/>
          <w:szCs w:val="24"/>
        </w:rPr>
        <w:t>.</w:t>
      </w:r>
    </w:p>
    <w:p w14:paraId="3C1E2A3A" w14:textId="2FAFBD10" w:rsidR="00AC3C1A" w:rsidRPr="00310940" w:rsidRDefault="00C067C2">
      <w:pPr>
        <w:spacing w:after="0" w:line="480" w:lineRule="auto"/>
        <w:ind w:firstLine="720"/>
        <w:jc w:val="both"/>
        <w:rPr>
          <w:rFonts w:ascii="Times New Roman" w:hAnsi="Times New Roman" w:cs="Times New Roman"/>
          <w:sz w:val="24"/>
          <w:szCs w:val="24"/>
        </w:rPr>
      </w:pPr>
      <w:r w:rsidRPr="00310940">
        <w:rPr>
          <w:rFonts w:ascii="Times New Roman" w:hAnsi="Times New Roman" w:cs="Times New Roman"/>
          <w:sz w:val="24"/>
          <w:szCs w:val="24"/>
        </w:rPr>
        <w:lastRenderedPageBreak/>
        <w:t>To allow for conditional</w:t>
      </w:r>
      <w:r w:rsidR="00B4412B">
        <w:rPr>
          <w:rFonts w:ascii="Times New Roman" w:hAnsi="Times New Roman" w:cs="Times New Roman"/>
          <w:sz w:val="24"/>
          <w:szCs w:val="24"/>
        </w:rPr>
        <w:t>ity in the</w:t>
      </w:r>
      <w:r w:rsidRPr="00310940">
        <w:rPr>
          <w:rFonts w:ascii="Times New Roman" w:hAnsi="Times New Roman" w:cs="Times New Roman"/>
          <w:sz w:val="24"/>
          <w:szCs w:val="24"/>
        </w:rPr>
        <w:t xml:space="preserve"> effects of one land cover variable on the response of the effective number of species to another land cover variable, we extended this </w:t>
      </w:r>
      <w:r w:rsidR="00063E75">
        <w:rPr>
          <w:rFonts w:ascii="Times New Roman" w:hAnsi="Times New Roman" w:cs="Times New Roman"/>
          <w:sz w:val="24"/>
          <w:szCs w:val="24"/>
        </w:rPr>
        <w:t xml:space="preserve">function </w:t>
      </w:r>
      <w:r w:rsidRPr="00310940">
        <w:rPr>
          <w:rFonts w:ascii="Times New Roman" w:hAnsi="Times New Roman" w:cs="Times New Roman"/>
          <w:sz w:val="24"/>
          <w:szCs w:val="24"/>
        </w:rPr>
        <w:t xml:space="preserve">with pairwise interaction terms </w:t>
      </w:r>
      <w:r w:rsidR="00B4412B" w:rsidRPr="003B2A05">
        <w:rPr>
          <w:rFonts w:ascii="Times New Roman" w:hAnsi="Times New Roman" w:cs="Times New Roman"/>
          <w:i/>
          <w:iCs/>
          <w:sz w:val="24"/>
          <w:szCs w:val="24"/>
        </w:rPr>
        <w:t>k</w:t>
      </w:r>
      <w:r w:rsidR="00B4412B">
        <w:rPr>
          <w:rFonts w:ascii="Times New Roman" w:hAnsi="Times New Roman" w:cs="Times New Roman"/>
          <w:sz w:val="24"/>
          <w:szCs w:val="24"/>
        </w:rPr>
        <w:t xml:space="preserve"> </w:t>
      </w:r>
      <w:r w:rsidRPr="00310940">
        <w:rPr>
          <w:rFonts w:ascii="Times New Roman" w:hAnsi="Times New Roman" w:cs="Times New Roman"/>
          <w:sz w:val="24"/>
          <w:szCs w:val="24"/>
        </w:rPr>
        <w:t>between all the linear terms for land cover variables and pairwise linear-quadratic terms, as follows:</w:t>
      </w:r>
    </w:p>
    <w:tbl>
      <w:tblPr>
        <w:tblStyle w:val="TableGrid"/>
        <w:tblW w:w="10100" w:type="dxa"/>
        <w:tblInd w:w="108" w:type="dxa"/>
        <w:tblLayout w:type="fixed"/>
        <w:tblLook w:val="04A0" w:firstRow="1" w:lastRow="0" w:firstColumn="1" w:lastColumn="0" w:noHBand="0" w:noVBand="1"/>
      </w:tblPr>
      <w:tblGrid>
        <w:gridCol w:w="9333"/>
        <w:gridCol w:w="767"/>
      </w:tblGrid>
      <w:tr w:rsidR="00AC3C1A" w14:paraId="3953E015" w14:textId="77777777">
        <w:trPr>
          <w:trHeight w:val="510"/>
        </w:trPr>
        <w:tc>
          <w:tcPr>
            <w:tcW w:w="9332" w:type="dxa"/>
            <w:tcBorders>
              <w:top w:val="nil"/>
              <w:left w:val="nil"/>
              <w:bottom w:val="nil"/>
              <w:right w:val="nil"/>
            </w:tcBorders>
          </w:tcPr>
          <w:p w14:paraId="6C46BA53" w14:textId="77777777" w:rsidR="00AC3C1A" w:rsidRDefault="00C067C2">
            <w:pPr>
              <w:suppressAutoHyphens w:val="0"/>
              <w:spacing w:line="480" w:lineRule="auto"/>
              <w:jc w:val="center"/>
              <w:rPr>
                <w:rFonts w:ascii="Cambria Math" w:hAnsi="Cambria Math" w:cstheme="minorHAnsi"/>
                <w:sz w:val="28"/>
                <w:szCs w:val="28"/>
              </w:rPr>
            </w:pPr>
            <m:oMathPara>
              <m:oMathParaPr>
                <m:jc m:val="center"/>
              </m:oMathParaP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s,t</m:t>
                        </m:r>
                      </m:sub>
                    </m:sSub>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I=5</m:t>
                        </m:r>
                      </m:sup>
                      <m:e>
                        <m:nary>
                          <m:naryPr>
                            <m:chr m:val="∑"/>
                            <m:ctrlPr>
                              <w:rPr>
                                <w:rFonts w:ascii="Cambria Math" w:hAnsi="Cambria Math"/>
                              </w:rPr>
                            </m:ctrlPr>
                          </m:naryPr>
                          <m:sub>
                            <m:r>
                              <w:rPr>
                                <w:rFonts w:ascii="Cambria Math" w:hAnsi="Cambria Math"/>
                              </w:rPr>
                              <m:t>j=1</m:t>
                            </m:r>
                          </m:sub>
                          <m:sup>
                            <m:r>
                              <w:rPr>
                                <w:rFonts w:ascii="Cambria Math" w:hAnsi="Cambria Math"/>
                              </w:rPr>
                              <m:t>J=2</m:t>
                            </m:r>
                          </m:sup>
                          <m:e>
                            <m:sSub>
                              <m:sSubPr>
                                <m:ctrlPr>
                                  <w:rPr>
                                    <w:rFonts w:ascii="Cambria Math" w:hAnsi="Cambria Math"/>
                                  </w:rPr>
                                </m:ctrlPr>
                              </m:sSubPr>
                              <m:e>
                                <m:r>
                                  <w:rPr>
                                    <w:rFonts w:ascii="Cambria Math" w:hAnsi="Cambria Math"/>
                                  </w:rPr>
                                  <m:t>β</m:t>
                                </m:r>
                              </m:e>
                              <m:sub>
                                <m:r>
                                  <w:rPr>
                                    <w:rFonts w:ascii="Cambria Math" w:hAnsi="Cambria Math"/>
                                  </w:rPr>
                                  <m:t>0,i,j,</m:t>
                                </m:r>
                              </m:sub>
                            </m:sSub>
                          </m:e>
                        </m:nary>
                      </m:e>
                    </m:nary>
                    <m:sSubSup>
                      <m:sSubSupPr>
                        <m:ctrlPr>
                          <w:rPr>
                            <w:rFonts w:ascii="Cambria Math" w:hAnsi="Cambria Math"/>
                          </w:rPr>
                        </m:ctrlPr>
                      </m:sSubSupPr>
                      <m:e>
                        <m:r>
                          <w:rPr>
                            <w:rFonts w:ascii="Cambria Math" w:hAnsi="Cambria Math"/>
                          </w:rPr>
                          <m:t>x</m:t>
                        </m:r>
                      </m:e>
                      <m:sub>
                        <m:r>
                          <w:rPr>
                            <w:rFonts w:ascii="Cambria Math" w:hAnsi="Cambria Math"/>
                          </w:rPr>
                          <m:t>i,s,t</m:t>
                        </m:r>
                      </m:sub>
                      <m:sup>
                        <m:r>
                          <w:rPr>
                            <w:rFonts w:ascii="Cambria Math" w:hAnsi="Cambria Math"/>
                          </w:rPr>
                          <m:t>j</m:t>
                        </m:r>
                      </m:sup>
                    </m:sSubSup>
                    <m:r>
                      <w:rPr>
                        <w:rFonts w:ascii="Cambria Math" w:hAnsi="Cambria Math"/>
                      </w:rPr>
                      <m:t>+</m:t>
                    </m:r>
                    <m:nary>
                      <m:naryPr>
                        <m:chr m:val="∑"/>
                        <m:ctrlPr>
                          <w:rPr>
                            <w:rFonts w:ascii="Cambria Math" w:hAnsi="Cambria Math"/>
                          </w:rPr>
                        </m:ctrlPr>
                      </m:naryPr>
                      <m:sub>
                        <m:r>
                          <w:rPr>
                            <w:rFonts w:ascii="Cambria Math" w:hAnsi="Cambria Math"/>
                          </w:rPr>
                          <m:t>i=1</m:t>
                        </m:r>
                      </m:sub>
                      <m:sup>
                        <m:r>
                          <w:rPr>
                            <w:rFonts w:ascii="Cambria Math" w:hAnsi="Cambria Math"/>
                          </w:rPr>
                          <m:t>I=5</m:t>
                        </m:r>
                      </m:sup>
                      <m:e>
                        <m:nary>
                          <m:naryPr>
                            <m:chr m:val="∑"/>
                            <m:ctrlPr>
                              <w:rPr>
                                <w:rFonts w:ascii="Cambria Math" w:hAnsi="Cambria Math"/>
                              </w:rPr>
                            </m:ctrlPr>
                          </m:naryPr>
                          <m:sub>
                            <m:r>
                              <w:rPr>
                                <w:rFonts w:ascii="Cambria Math" w:hAnsi="Cambria Math"/>
                              </w:rPr>
                              <m:t>k=i+1</m:t>
                            </m:r>
                          </m:sub>
                          <m:sup>
                            <m:r>
                              <w:rPr>
                                <w:rFonts w:ascii="Cambria Math" w:hAnsi="Cambria Math"/>
                              </w:rPr>
                              <m:t>K=6</m:t>
                            </m:r>
                          </m:sup>
                          <m:e>
                            <m:sSub>
                              <m:sSubPr>
                                <m:ctrlPr>
                                  <w:rPr>
                                    <w:rFonts w:ascii="Cambria Math" w:hAnsi="Cambria Math"/>
                                  </w:rPr>
                                </m:ctrlPr>
                              </m:sSubPr>
                              <m:e>
                                <m:sSub>
                                  <m:sSubPr>
                                    <m:ctrlPr>
                                      <w:rPr>
                                        <w:rFonts w:ascii="Cambria Math" w:hAnsi="Cambria Math"/>
                                      </w:rPr>
                                    </m:ctrlPr>
                                  </m:sSubPr>
                                  <m:e>
                                    <m:r>
                                      <w:rPr>
                                        <w:rFonts w:ascii="Cambria Math" w:hAnsi="Cambria Math"/>
                                      </w:rPr>
                                      <m:t>β</m:t>
                                    </m:r>
                                  </m:e>
                                  <m:sub>
                                    <m:r>
                                      <w:rPr>
                                        <w:rFonts w:ascii="Cambria Math" w:hAnsi="Cambria Math"/>
                                      </w:rPr>
                                      <m:t>1,i,k</m:t>
                                    </m:r>
                                  </m:sub>
                                </m:sSub>
                                <m:r>
                                  <w:rPr>
                                    <w:rFonts w:ascii="Cambria Math" w:hAnsi="Cambria Math"/>
                                  </w:rPr>
                                  <m:t>x</m:t>
                                </m:r>
                              </m:e>
                              <m:sub>
                                <m:r>
                                  <w:rPr>
                                    <w:rFonts w:ascii="Cambria Math" w:hAnsi="Cambria Math"/>
                                  </w:rPr>
                                  <m:t>i,s,t</m:t>
                                </m:r>
                              </m:sub>
                            </m:sSub>
                            <m:sSub>
                              <m:sSubPr>
                                <m:ctrlPr>
                                  <w:rPr>
                                    <w:rFonts w:ascii="Cambria Math" w:hAnsi="Cambria Math"/>
                                  </w:rPr>
                                </m:ctrlPr>
                              </m:sSubPr>
                              <m:e>
                                <m:r>
                                  <w:rPr>
                                    <w:rFonts w:ascii="Cambria Math" w:hAnsi="Cambria Math"/>
                                  </w:rPr>
                                  <m:t>x</m:t>
                                </m:r>
                              </m:e>
                              <m:sub>
                                <m:r>
                                  <w:rPr>
                                    <w:rFonts w:ascii="Cambria Math" w:hAnsi="Cambria Math"/>
                                  </w:rPr>
                                  <m:t>k,s,t</m:t>
                                </m:r>
                              </m:sub>
                            </m:sSub>
                          </m:e>
                        </m:nary>
                      </m:e>
                    </m:nary>
                  </m:e>
                </m:d>
              </m:oMath>
            </m:oMathPara>
          </w:p>
        </w:tc>
        <w:tc>
          <w:tcPr>
            <w:tcW w:w="767" w:type="dxa"/>
            <w:tcBorders>
              <w:top w:val="nil"/>
              <w:left w:val="nil"/>
              <w:bottom w:val="nil"/>
              <w:right w:val="nil"/>
            </w:tcBorders>
            <w:vAlign w:val="center"/>
          </w:tcPr>
          <w:p w14:paraId="7066F863" w14:textId="25DB6C05" w:rsidR="00AC3C1A" w:rsidRDefault="00C067C2">
            <w:pPr>
              <w:pStyle w:val="Caption"/>
              <w:suppressAutoHyphens w:val="0"/>
              <w:jc w:val="center"/>
              <w:rPr>
                <w:rFonts w:cstheme="minorHAnsi"/>
                <w:i w:val="0"/>
                <w:iCs w:val="0"/>
                <w:color w:val="171717" w:themeColor="background2" w:themeShade="1A"/>
                <w:sz w:val="28"/>
                <w:szCs w:val="28"/>
              </w:rPr>
            </w:pPr>
            <w:r>
              <w:rPr>
                <w:rFonts w:cstheme="minorHAnsi"/>
                <w:i w:val="0"/>
                <w:iCs w:val="0"/>
                <w:color w:val="171717" w:themeColor="background2" w:themeShade="1A"/>
                <w:sz w:val="28"/>
                <w:szCs w:val="28"/>
              </w:rPr>
              <w:t>[</w:t>
            </w:r>
            <w:r>
              <w:rPr>
                <w:rFonts w:cstheme="minorHAnsi"/>
                <w:i w:val="0"/>
                <w:iCs w:val="0"/>
                <w:color w:val="171717" w:themeColor="background2" w:themeShade="1A"/>
                <w:sz w:val="28"/>
                <w:szCs w:val="28"/>
              </w:rPr>
              <w:fldChar w:fldCharType="begin"/>
            </w:r>
            <w:r>
              <w:rPr>
                <w:rFonts w:cs="Calibri"/>
                <w:i w:val="0"/>
                <w:iCs w:val="0"/>
                <w:color w:val="171717"/>
                <w:sz w:val="28"/>
                <w:szCs w:val="28"/>
              </w:rPr>
              <w:instrText>SEQ Equation \* ARABIC</w:instrText>
            </w:r>
            <w:r>
              <w:rPr>
                <w:rFonts w:cs="Calibri"/>
                <w:i w:val="0"/>
                <w:iCs w:val="0"/>
                <w:color w:val="171717"/>
                <w:sz w:val="28"/>
                <w:szCs w:val="28"/>
              </w:rPr>
              <w:fldChar w:fldCharType="separate"/>
            </w:r>
            <w:r w:rsidR="006068D8">
              <w:rPr>
                <w:rFonts w:cs="Calibri"/>
                <w:i w:val="0"/>
                <w:iCs w:val="0"/>
                <w:noProof/>
                <w:color w:val="171717"/>
                <w:sz w:val="28"/>
                <w:szCs w:val="28"/>
              </w:rPr>
              <w:t>5</w:t>
            </w:r>
            <w:r>
              <w:rPr>
                <w:rFonts w:cs="Calibri"/>
                <w:i w:val="0"/>
                <w:iCs w:val="0"/>
                <w:color w:val="171717"/>
                <w:sz w:val="28"/>
                <w:szCs w:val="28"/>
              </w:rPr>
              <w:fldChar w:fldCharType="end"/>
            </w:r>
            <w:r>
              <w:rPr>
                <w:rFonts w:cstheme="minorHAnsi"/>
                <w:i w:val="0"/>
                <w:iCs w:val="0"/>
                <w:color w:val="171717" w:themeColor="background2" w:themeShade="1A"/>
                <w:sz w:val="28"/>
                <w:szCs w:val="28"/>
              </w:rPr>
              <w:t>]</w:t>
            </w:r>
          </w:p>
        </w:tc>
      </w:tr>
    </w:tbl>
    <w:p w14:paraId="61C851AE" w14:textId="77777777" w:rsidR="00AC3C1A" w:rsidRDefault="00AC3C1A">
      <w:pPr>
        <w:spacing w:after="0" w:line="480" w:lineRule="auto"/>
        <w:jc w:val="both"/>
        <w:rPr>
          <w:rFonts w:ascii="Times New Roman" w:hAnsi="Times New Roman" w:cs="Times New Roman"/>
          <w:sz w:val="24"/>
          <w:szCs w:val="24"/>
        </w:rPr>
      </w:pPr>
    </w:p>
    <w:p w14:paraId="5CF2680F" w14:textId="2C8CDA72" w:rsidR="00AC3C1A" w:rsidRDefault="00C067C2">
      <w:pPr>
        <w:spacing w:after="0" w:line="480" w:lineRule="auto"/>
        <w:jc w:val="both"/>
        <w:rPr>
          <w:rFonts w:ascii="Times New Roman" w:eastAsia="Open Sans" w:hAnsi="Times New Roman" w:cs="Times New Roman"/>
          <w:b/>
          <w:bCs/>
          <w:i/>
          <w:iCs/>
          <w:sz w:val="24"/>
          <w:szCs w:val="24"/>
        </w:rPr>
      </w:pPr>
      <w:r>
        <w:rPr>
          <w:rFonts w:ascii="Times New Roman" w:eastAsia="Open Sans" w:hAnsi="Times New Roman" w:cs="Times New Roman"/>
          <w:b/>
          <w:bCs/>
          <w:i/>
          <w:iCs/>
          <w:sz w:val="24"/>
          <w:szCs w:val="24"/>
        </w:rPr>
        <w:t>Temporal l</w:t>
      </w:r>
      <w:r w:rsidR="005A0807">
        <w:rPr>
          <w:rFonts w:ascii="Times New Roman" w:eastAsia="Open Sans" w:hAnsi="Times New Roman" w:cs="Times New Roman"/>
          <w:b/>
          <w:bCs/>
          <w:i/>
          <w:iCs/>
          <w:sz w:val="24"/>
          <w:szCs w:val="24"/>
        </w:rPr>
        <w:t>egacy</w:t>
      </w:r>
      <w:r>
        <w:rPr>
          <w:rFonts w:ascii="Times New Roman" w:eastAsia="Open Sans" w:hAnsi="Times New Roman" w:cs="Times New Roman"/>
          <w:b/>
          <w:bCs/>
          <w:i/>
          <w:iCs/>
          <w:sz w:val="24"/>
          <w:szCs w:val="24"/>
        </w:rPr>
        <w:t xml:space="preserve"> </w:t>
      </w:r>
      <w:r w:rsidR="00535D44">
        <w:rPr>
          <w:rFonts w:ascii="Times New Roman" w:eastAsia="Open Sans" w:hAnsi="Times New Roman" w:cs="Times New Roman"/>
          <w:b/>
          <w:bCs/>
          <w:i/>
          <w:iCs/>
          <w:sz w:val="24"/>
          <w:szCs w:val="24"/>
        </w:rPr>
        <w:t>component</w:t>
      </w:r>
    </w:p>
    <w:p w14:paraId="5A8EFE36" w14:textId="546162AC" w:rsidR="00AC3C1A" w:rsidRPr="00310940" w:rsidRDefault="00C067C2">
      <w:pPr>
        <w:spacing w:after="0" w:line="480" w:lineRule="auto"/>
        <w:jc w:val="both"/>
        <w:rPr>
          <w:rFonts w:ascii="Times New Roman" w:hAnsi="Times New Roman" w:cs="Times New Roman"/>
          <w:sz w:val="24"/>
          <w:szCs w:val="24"/>
        </w:rPr>
      </w:pPr>
      <w:r w:rsidRPr="00310940">
        <w:rPr>
          <w:rFonts w:ascii="Times New Roman" w:hAnsi="Times New Roman" w:cs="Times New Roman"/>
          <w:sz w:val="24"/>
          <w:szCs w:val="24"/>
        </w:rPr>
        <w:t xml:space="preserve">The main covariates </w:t>
      </w:r>
      <m:oMath>
        <m:sSub>
          <m:sSubPr>
            <m:ctrlPr>
              <w:rPr>
                <w:rFonts w:ascii="Cambria Math" w:hAnsi="Cambria Math"/>
              </w:rPr>
            </m:ctrlPr>
          </m:sSubPr>
          <m:e>
            <m:r>
              <w:rPr>
                <w:rFonts w:ascii="Cambria Math" w:hAnsi="Cambria Math"/>
              </w:rPr>
              <m:t>x</m:t>
            </m:r>
          </m:e>
          <m:sub>
            <m:r>
              <w:rPr>
                <w:rFonts w:ascii="Cambria Math" w:hAnsi="Cambria Math"/>
              </w:rPr>
              <m:t>i,s,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sub>
        </m:sSub>
        <m:r>
          <w:rPr>
            <w:rFonts w:ascii="Cambria Math" w:hAnsi="Cambria Math"/>
          </w:rPr>
          <m:t xml:space="preserve"> </m:t>
        </m:r>
      </m:oMath>
      <w:r w:rsidRPr="00310940">
        <w:rPr>
          <w:rFonts w:ascii="Times New Roman" w:hAnsi="Times New Roman" w:cs="Times New Roman"/>
          <w:sz w:val="24"/>
          <w:szCs w:val="24"/>
        </w:rPr>
        <w:t>for the</w:t>
      </w:r>
      <w:r w:rsidR="00B4412B">
        <w:rPr>
          <w:rFonts w:ascii="Times New Roman" w:hAnsi="Times New Roman" w:cs="Times New Roman"/>
          <w:sz w:val="24"/>
          <w:szCs w:val="24"/>
        </w:rPr>
        <w:t xml:space="preserve"> part of the</w:t>
      </w:r>
      <w:r w:rsidRPr="00310940">
        <w:rPr>
          <w:rFonts w:ascii="Times New Roman" w:hAnsi="Times New Roman" w:cs="Times New Roman"/>
          <w:sz w:val="24"/>
          <w:szCs w:val="24"/>
        </w:rPr>
        <w:t xml:space="preserve"> model</w:t>
      </w:r>
      <w:r w:rsidR="00B4412B">
        <w:rPr>
          <w:rFonts w:ascii="Times New Roman" w:hAnsi="Times New Roman" w:cs="Times New Roman"/>
          <w:sz w:val="24"/>
          <w:szCs w:val="24"/>
        </w:rPr>
        <w:t xml:space="preserve"> that captures</w:t>
      </w:r>
      <w:r w:rsidRPr="00310940">
        <w:rPr>
          <w:rFonts w:ascii="Times New Roman" w:hAnsi="Times New Roman" w:cs="Times New Roman"/>
          <w:sz w:val="24"/>
          <w:szCs w:val="24"/>
        </w:rPr>
        <w:t xml:space="preserve"> the temporal l</w:t>
      </w:r>
      <w:r w:rsidR="005A0807">
        <w:rPr>
          <w:rFonts w:ascii="Times New Roman" w:hAnsi="Times New Roman" w:cs="Times New Roman"/>
          <w:sz w:val="24"/>
          <w:szCs w:val="24"/>
        </w:rPr>
        <w:t>egacy</w:t>
      </w:r>
      <w:r w:rsidRPr="00310940">
        <w:rPr>
          <w:rFonts w:ascii="Times New Roman" w:hAnsi="Times New Roman" w:cs="Times New Roman"/>
          <w:sz w:val="24"/>
          <w:szCs w:val="24"/>
        </w:rPr>
        <w:t xml:space="preserve"> </w:t>
      </w:r>
      <m:oMath>
        <m:r>
          <w:rPr>
            <w:rFonts w:ascii="Cambria Math" w:hAnsi="Cambria Math" w:cs="Times New Roman"/>
          </w:rPr>
          <m:t>ω</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s,</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sub>
            </m:sSub>
            <m:r>
              <w:rPr>
                <w:rFonts w:ascii="Cambria Math" w:hAnsi="Cambria Math" w:cs="Times New Roman"/>
              </w:rPr>
              <m:t>;γ</m:t>
            </m:r>
          </m:e>
        </m:d>
      </m:oMath>
      <w:r w:rsidRPr="00310940">
        <w:rPr>
          <w:rFonts w:ascii="Times New Roman" w:hAnsi="Times New Roman" w:cs="Times New Roman"/>
          <w:sz w:val="24"/>
          <w:szCs w:val="24"/>
        </w:rPr>
        <w:t xml:space="preserve"> are derived from the change in land cover (</w:t>
      </w:r>
      <m:oMath>
        <m: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i,s</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i,s,</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i,s,</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sub>
        </m:sSub>
      </m:oMath>
      <w:r w:rsidRPr="00310940">
        <w:rPr>
          <w:rFonts w:ascii="Times New Roman" w:hAnsi="Times New Roman" w:cs="Times New Roman"/>
          <w:sz w:val="24"/>
          <w:szCs w:val="24"/>
        </w:rPr>
        <w:t>) between the two timepoints</w:t>
      </w:r>
    </w:p>
    <w:tbl>
      <w:tblPr>
        <w:tblStyle w:val="TableGrid"/>
        <w:tblW w:w="10100" w:type="dxa"/>
        <w:tblInd w:w="108" w:type="dxa"/>
        <w:tblLayout w:type="fixed"/>
        <w:tblLook w:val="04A0" w:firstRow="1" w:lastRow="0" w:firstColumn="1" w:lastColumn="0" w:noHBand="0" w:noVBand="1"/>
      </w:tblPr>
      <w:tblGrid>
        <w:gridCol w:w="9333"/>
        <w:gridCol w:w="767"/>
      </w:tblGrid>
      <w:tr w:rsidR="00AC3C1A" w14:paraId="5C086050" w14:textId="77777777">
        <w:trPr>
          <w:trHeight w:val="510"/>
        </w:trPr>
        <w:tc>
          <w:tcPr>
            <w:tcW w:w="9332" w:type="dxa"/>
            <w:tcBorders>
              <w:top w:val="nil"/>
              <w:left w:val="nil"/>
              <w:bottom w:val="nil"/>
              <w:right w:val="nil"/>
            </w:tcBorders>
          </w:tcPr>
          <w:p w14:paraId="3ABB33A3" w14:textId="6B9FF6BC" w:rsidR="00AC3C1A" w:rsidRDefault="006C0916">
            <w:pPr>
              <w:suppressAutoHyphens w:val="0"/>
              <w:spacing w:line="480" w:lineRule="auto"/>
              <w:jc w:val="center"/>
              <w:rPr>
                <w:rFonts w:ascii="Cambria Math" w:hAnsi="Cambria Math" w:cstheme="minorHAnsi"/>
                <w:sz w:val="28"/>
                <w:szCs w:val="28"/>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i,s,</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1,i,s</m:t>
                              </m:r>
                            </m:sub>
                          </m:sSub>
                          <m:r>
                            <w:rPr>
                              <w:rFonts w:ascii="Cambria Math" w:hAnsi="Cambria Math"/>
                            </w:rPr>
                            <m:t>=</m:t>
                          </m:r>
                          <m:d>
                            <m:dPr>
                              <m:begChr m:val="|"/>
                              <m:endChr m:val="|"/>
                              <m:ctrlPr>
                                <w:rPr>
                                  <w:rFonts w:ascii="Cambria Math" w:hAnsi="Cambria Math"/>
                                </w:rPr>
                              </m:ctrlPr>
                            </m:dP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i,s</m:t>
                                  </m:r>
                                </m:sub>
                              </m:sSub>
                            </m:e>
                          </m:d>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2,i,s</m:t>
                              </m:r>
                            </m:sub>
                          </m:sSub>
                          <m:r>
                            <w:rPr>
                              <w:rFonts w:ascii="Cambria Math" w:hAnsi="Cambria Math"/>
                            </w:rPr>
                            <m:t>=0,</m:t>
                          </m:r>
                        </m:e>
                        <m:e>
                          <m:r>
                            <m:rPr>
                              <m:sty m:val="p"/>
                            </m:rPr>
                            <w:rPr>
                              <w:rFonts w:ascii="Cambria Math" w:hAnsi="Cambria Math"/>
                            </w:rPr>
                            <m:t xml:space="preserve">if </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i,s</m:t>
                              </m:r>
                            </m:sub>
                          </m:sSub>
                          <m:r>
                            <w:rPr>
                              <w:rFonts w:ascii="Cambria Math" w:hAnsi="Cambria Math"/>
                            </w:rPr>
                            <m:t>&lt;0</m:t>
                          </m:r>
                        </m:e>
                      </m:mr>
                      <m:mr>
                        <m:e>
                          <m:sSub>
                            <m:sSubPr>
                              <m:ctrlPr>
                                <w:rPr>
                                  <w:rFonts w:ascii="Cambria Math" w:hAnsi="Cambria Math"/>
                                </w:rPr>
                              </m:ctrlPr>
                            </m:sSubPr>
                            <m:e>
                              <m:r>
                                <w:rPr>
                                  <w:rFonts w:ascii="Cambria Math" w:hAnsi="Cambria Math"/>
                                </w:rPr>
                                <m:t>x</m:t>
                              </m:r>
                            </m:e>
                            <m:sub>
                              <m:r>
                                <w:rPr>
                                  <w:rFonts w:ascii="Cambria Math" w:hAnsi="Cambria Math"/>
                                </w:rPr>
                                <m:t>1,i,s</m:t>
                              </m:r>
                            </m:sub>
                          </m:sSub>
                          <m:r>
                            <w:rPr>
                              <w:rFonts w:ascii="Cambria Math" w:hAnsi="Cambria Math"/>
                            </w:rPr>
                            <m:t>=0,</m:t>
                          </m:r>
                        </m:e>
                        <m:e>
                          <m:sSub>
                            <m:sSubPr>
                              <m:ctrlPr>
                                <w:rPr>
                                  <w:rFonts w:ascii="Cambria Math" w:hAnsi="Cambria Math"/>
                                </w:rPr>
                              </m:ctrlPr>
                            </m:sSubPr>
                            <m:e>
                              <m:r>
                                <w:rPr>
                                  <w:rFonts w:ascii="Cambria Math" w:hAnsi="Cambria Math"/>
                                </w:rPr>
                                <m:t>x</m:t>
                              </m:r>
                            </m:e>
                            <m:sub>
                              <m:r>
                                <w:rPr>
                                  <w:rFonts w:ascii="Cambria Math" w:hAnsi="Cambria Math"/>
                                </w:rPr>
                                <m:t>2,i,s</m:t>
                              </m:r>
                            </m:sub>
                          </m:sSub>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i,s</m:t>
                              </m:r>
                            </m:sub>
                          </m:sSub>
                          <m:r>
                            <w:rPr>
                              <w:rFonts w:ascii="Cambria Math" w:hAnsi="Cambria Math"/>
                            </w:rPr>
                            <m:t>,</m:t>
                          </m:r>
                        </m:e>
                        <m:e>
                          <m:r>
                            <m:rPr>
                              <m:sty m:val="p"/>
                            </m:rPr>
                            <w:rPr>
                              <w:rFonts w:ascii="Cambria Math" w:hAnsi="Cambria Math"/>
                            </w:rPr>
                            <m:t>otherwise</m:t>
                          </m:r>
                        </m:e>
                      </m:mr>
                    </m:m>
                  </m:e>
                </m:d>
              </m:oMath>
            </m:oMathPara>
          </w:p>
        </w:tc>
        <w:tc>
          <w:tcPr>
            <w:tcW w:w="767" w:type="dxa"/>
            <w:tcBorders>
              <w:top w:val="nil"/>
              <w:left w:val="nil"/>
              <w:bottom w:val="nil"/>
              <w:right w:val="nil"/>
            </w:tcBorders>
            <w:vAlign w:val="center"/>
          </w:tcPr>
          <w:p w14:paraId="3AB8BBC6" w14:textId="3CD62053" w:rsidR="00AC3C1A" w:rsidRDefault="00C067C2">
            <w:pPr>
              <w:pStyle w:val="Caption"/>
              <w:suppressAutoHyphens w:val="0"/>
              <w:jc w:val="center"/>
              <w:rPr>
                <w:rFonts w:cstheme="minorHAnsi"/>
                <w:i w:val="0"/>
                <w:iCs w:val="0"/>
                <w:color w:val="171717" w:themeColor="background2" w:themeShade="1A"/>
                <w:sz w:val="28"/>
                <w:szCs w:val="28"/>
              </w:rPr>
            </w:pPr>
            <w:r>
              <w:rPr>
                <w:rFonts w:cstheme="minorHAnsi"/>
                <w:i w:val="0"/>
                <w:iCs w:val="0"/>
                <w:color w:val="171717" w:themeColor="background2" w:themeShade="1A"/>
                <w:sz w:val="28"/>
                <w:szCs w:val="28"/>
              </w:rPr>
              <w:t>[</w:t>
            </w:r>
            <w:r>
              <w:rPr>
                <w:rFonts w:cstheme="minorHAnsi"/>
                <w:i w:val="0"/>
                <w:iCs w:val="0"/>
                <w:color w:val="171717" w:themeColor="background2" w:themeShade="1A"/>
                <w:sz w:val="28"/>
                <w:szCs w:val="28"/>
              </w:rPr>
              <w:fldChar w:fldCharType="begin"/>
            </w:r>
            <w:r>
              <w:rPr>
                <w:rFonts w:cs="Calibri"/>
                <w:i w:val="0"/>
                <w:iCs w:val="0"/>
                <w:color w:val="171717"/>
                <w:sz w:val="28"/>
                <w:szCs w:val="28"/>
              </w:rPr>
              <w:instrText>SEQ Equation \* ARABIC</w:instrText>
            </w:r>
            <w:r>
              <w:rPr>
                <w:rFonts w:cs="Calibri"/>
                <w:i w:val="0"/>
                <w:iCs w:val="0"/>
                <w:color w:val="171717"/>
                <w:sz w:val="28"/>
                <w:szCs w:val="28"/>
              </w:rPr>
              <w:fldChar w:fldCharType="separate"/>
            </w:r>
            <w:r w:rsidR="006068D8">
              <w:rPr>
                <w:rFonts w:cs="Calibri"/>
                <w:i w:val="0"/>
                <w:iCs w:val="0"/>
                <w:noProof/>
                <w:color w:val="171717"/>
                <w:sz w:val="28"/>
                <w:szCs w:val="28"/>
              </w:rPr>
              <w:t>6</w:t>
            </w:r>
            <w:r>
              <w:rPr>
                <w:rFonts w:cs="Calibri"/>
                <w:i w:val="0"/>
                <w:iCs w:val="0"/>
                <w:color w:val="171717"/>
                <w:sz w:val="28"/>
                <w:szCs w:val="28"/>
              </w:rPr>
              <w:fldChar w:fldCharType="end"/>
            </w:r>
            <w:r>
              <w:rPr>
                <w:rFonts w:cstheme="minorHAnsi"/>
                <w:i w:val="0"/>
                <w:iCs w:val="0"/>
                <w:color w:val="171717" w:themeColor="background2" w:themeShade="1A"/>
                <w:sz w:val="28"/>
                <w:szCs w:val="28"/>
              </w:rPr>
              <w:t>]</w:t>
            </w:r>
          </w:p>
        </w:tc>
      </w:tr>
    </w:tbl>
    <w:p w14:paraId="4863BE8B" w14:textId="77777777" w:rsidR="00AC3C1A" w:rsidRPr="00310940" w:rsidRDefault="00C067C2">
      <w:pPr>
        <w:spacing w:after="0" w:line="480" w:lineRule="auto"/>
        <w:jc w:val="both"/>
        <w:rPr>
          <w:rFonts w:ascii="Times New Roman" w:hAnsi="Times New Roman" w:cs="Times New Roman"/>
          <w:sz w:val="24"/>
          <w:szCs w:val="24"/>
        </w:rPr>
      </w:pPr>
      <w:r w:rsidRPr="00310940">
        <w:rPr>
          <w:rFonts w:ascii="Times New Roman" w:eastAsia="Open Sans" w:hAnsi="Times New Roman" w:cs="Times New Roman"/>
          <w:sz w:val="24"/>
          <w:szCs w:val="24"/>
        </w:rPr>
        <w:t xml:space="preserve">where </w:t>
      </w:r>
      <m:oMath>
        <m:sSub>
          <m:sSubPr>
            <m:ctrlPr>
              <w:rPr>
                <w:rFonts w:ascii="Cambria Math" w:hAnsi="Cambria Math" w:cs="Times New Roman"/>
              </w:rPr>
            </m:ctrlPr>
          </m:sSubPr>
          <m:e>
            <m:r>
              <w:rPr>
                <w:rFonts w:ascii="Cambria Math" w:hAnsi="Cambria Math" w:cs="Times New Roman"/>
              </w:rPr>
              <m:t>Δx</m:t>
            </m:r>
          </m:e>
          <m:sub>
            <m:r>
              <w:rPr>
                <w:rFonts w:ascii="Cambria Math" w:hAnsi="Cambria Math" w:cs="Times New Roman"/>
              </w:rPr>
              <m:t>s,t,z</m:t>
            </m:r>
          </m:sub>
        </m:sSub>
      </m:oMath>
      <w:r w:rsidRPr="00310940">
        <w:rPr>
          <w:rFonts w:ascii="Times New Roman" w:eastAsia="Yu Mincho" w:hAnsi="Times New Roman" w:cs="Times New Roman"/>
          <w:sz w:val="24"/>
          <w:szCs w:val="24"/>
        </w:rPr>
        <w:t xml:space="preserve"> is a vector of the </w:t>
      </w:r>
      <w:r w:rsidRPr="00310940">
        <w:rPr>
          <w:rFonts w:ascii="Times New Roman" w:eastAsia="Yu Mincho" w:hAnsi="Times New Roman" w:cs="Times New Roman"/>
          <w:i/>
          <w:iCs/>
          <w:sz w:val="24"/>
          <w:szCs w:val="24"/>
        </w:rPr>
        <w:t>i</w:t>
      </w:r>
      <w:r w:rsidRPr="001B56E6">
        <w:rPr>
          <w:rFonts w:ascii="Times New Roman" w:eastAsia="Yu Mincho" w:hAnsi="Times New Roman" w:cs="Times New Roman"/>
          <w:sz w:val="24"/>
          <w:szCs w:val="24"/>
        </w:rPr>
        <w:t>th</w:t>
      </w:r>
      <w:r w:rsidRPr="00310940">
        <w:rPr>
          <w:rFonts w:ascii="Times New Roman" w:eastAsia="Yu Mincho" w:hAnsi="Times New Roman" w:cs="Times New Roman"/>
          <w:sz w:val="24"/>
          <w:szCs w:val="24"/>
        </w:rPr>
        <w:t xml:space="preserve"> environmental change variable (i.e. urban, forest, grassland, wetland, cropland) at site </w:t>
      </w:r>
      <w:r w:rsidRPr="00310940">
        <w:rPr>
          <w:rFonts w:ascii="Times New Roman" w:eastAsia="Yu Mincho" w:hAnsi="Times New Roman" w:cs="Times New Roman"/>
          <w:i/>
          <w:iCs/>
          <w:sz w:val="24"/>
          <w:szCs w:val="24"/>
        </w:rPr>
        <w:t xml:space="preserve">s </w:t>
      </w:r>
      <w:r w:rsidRPr="00310940">
        <w:rPr>
          <w:rFonts w:ascii="Times New Roman" w:eastAsia="Yu Mincho" w:hAnsi="Times New Roman" w:cs="Times New Roman"/>
          <w:sz w:val="24"/>
          <w:szCs w:val="24"/>
        </w:rPr>
        <w:t>and for directionality</w:t>
      </w:r>
      <w:r w:rsidRPr="00310940">
        <w:rPr>
          <w:rFonts w:ascii="Times New Roman" w:eastAsia="Yu Mincho" w:hAnsi="Times New Roman" w:cs="Times New Roman"/>
          <w:i/>
          <w:iCs/>
          <w:sz w:val="24"/>
          <w:szCs w:val="24"/>
        </w:rPr>
        <w:t xml:space="preserve"> z.</w:t>
      </w:r>
      <w:r w:rsidRPr="00310940">
        <w:rPr>
          <w:rFonts w:ascii="Times New Roman" w:hAnsi="Times New Roman" w:cs="Times New Roman"/>
          <w:sz w:val="24"/>
          <w:szCs w:val="24"/>
        </w:rPr>
        <w:t xml:space="preserve"> The effect of these covariates on the mixture weights is given by:</w:t>
      </w:r>
    </w:p>
    <w:tbl>
      <w:tblPr>
        <w:tblStyle w:val="TableGrid"/>
        <w:tblW w:w="10100" w:type="dxa"/>
        <w:tblInd w:w="108" w:type="dxa"/>
        <w:tblLayout w:type="fixed"/>
        <w:tblLook w:val="04A0" w:firstRow="1" w:lastRow="0" w:firstColumn="1" w:lastColumn="0" w:noHBand="0" w:noVBand="1"/>
      </w:tblPr>
      <w:tblGrid>
        <w:gridCol w:w="9333"/>
        <w:gridCol w:w="767"/>
      </w:tblGrid>
      <w:tr w:rsidR="00AC3C1A" w14:paraId="0BD13ACC" w14:textId="77777777">
        <w:trPr>
          <w:trHeight w:val="510"/>
        </w:trPr>
        <w:tc>
          <w:tcPr>
            <w:tcW w:w="9332" w:type="dxa"/>
            <w:tcBorders>
              <w:top w:val="nil"/>
              <w:left w:val="nil"/>
              <w:bottom w:val="nil"/>
              <w:right w:val="nil"/>
            </w:tcBorders>
          </w:tcPr>
          <w:p w14:paraId="3591C066" w14:textId="00F76CF4" w:rsidR="00AC3C1A" w:rsidRDefault="00C067C2">
            <w:pPr>
              <w:suppressAutoHyphens w:val="0"/>
              <w:spacing w:line="480" w:lineRule="auto"/>
              <w:jc w:val="center"/>
              <w:rPr>
                <w:rFonts w:ascii="Cambria Math" w:hAnsi="Cambria Math" w:cstheme="minorHAnsi"/>
                <w:sz w:val="28"/>
                <w:szCs w:val="28"/>
              </w:rPr>
            </w:pPr>
            <m:oMathPara>
              <m:oMathParaPr>
                <m:jc m:val="center"/>
              </m:oMathParaPr>
              <m:oMath>
                <m:r>
                  <w:rPr>
                    <w:rFonts w:ascii="Cambria Math" w:hAnsi="Cambria Math"/>
                  </w:rPr>
                  <m:t>ω</m:t>
                </m:r>
                <m:d>
                  <m:dPr>
                    <m:ctrlPr>
                      <w:rPr>
                        <w:rFonts w:ascii="Cambria Math" w:hAnsi="Cambria Math"/>
                      </w:rPr>
                    </m:ctrlPr>
                  </m:dPr>
                  <m:e>
                    <m:sSub>
                      <m:sSubPr>
                        <m:ctrlPr>
                          <w:rPr>
                            <w:rFonts w:ascii="Cambria Math" w:hAnsi="Cambria Math"/>
                          </w:rPr>
                        </m:ctrlPr>
                      </m:sSubPr>
                      <m:e>
                        <m:r>
                          <w:rPr>
                            <w:rFonts w:ascii="Cambria Math" w:hAnsi="Cambria Math"/>
                          </w:rPr>
                          <m:t>Δx</m:t>
                        </m:r>
                      </m:e>
                      <m:sub>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sub>
                    </m:sSub>
                    <m:r>
                      <w:rPr>
                        <w:rFonts w:ascii="Cambria Math" w:hAnsi="Cambria Math"/>
                      </w:rPr>
                      <m:t>; γ</m:t>
                    </m:r>
                  </m:e>
                </m:d>
                <m:r>
                  <w:rPr>
                    <w:rFonts w:ascii="Cambria Math" w:hAnsi="Cambria Math"/>
                  </w:rPr>
                  <m:t>=exp</m:t>
                </m:r>
                <m:d>
                  <m:dPr>
                    <m:ctrlPr>
                      <w:rPr>
                        <w:rFonts w:ascii="Cambria Math" w:hAnsi="Cambria Math"/>
                      </w:rPr>
                    </m:ctrlPr>
                  </m:dPr>
                  <m:e>
                    <m:nary>
                      <m:naryPr>
                        <m:chr m:val="∑"/>
                        <m:ctrlPr>
                          <w:rPr>
                            <w:rFonts w:ascii="Cambria Math" w:hAnsi="Cambria Math"/>
                          </w:rPr>
                        </m:ctrlPr>
                      </m:naryPr>
                      <m:sub>
                        <m:r>
                          <w:rPr>
                            <w:rFonts w:ascii="Cambria Math" w:hAnsi="Cambria Math"/>
                          </w:rPr>
                          <m:t>i=1</m:t>
                        </m:r>
                      </m:sub>
                      <m:sup>
                        <m:r>
                          <w:rPr>
                            <w:rFonts w:ascii="Cambria Math" w:hAnsi="Cambria Math"/>
                          </w:rPr>
                          <m:t>I=5</m:t>
                        </m:r>
                      </m:sup>
                      <m:e>
                        <m:sSub>
                          <m:sSubPr>
                            <m:ctrlPr>
                              <w:rPr>
                                <w:rFonts w:ascii="Cambria Math" w:hAnsi="Cambria Math"/>
                              </w:rPr>
                            </m:ctrlPr>
                          </m:sSubPr>
                          <m:e>
                            <m:r>
                              <w:rPr>
                                <w:rFonts w:ascii="Cambria Math" w:hAnsi="Cambria Math"/>
                              </w:rPr>
                              <m:t>-γ</m:t>
                            </m:r>
                          </m:e>
                          <m:sub>
                            <m:r>
                              <w:rPr>
                                <w:rFonts w:ascii="Cambria Math" w:hAnsi="Cambria Math"/>
                              </w:rPr>
                              <m:t>i,z</m:t>
                            </m:r>
                          </m:sub>
                        </m:sSub>
                        <m:sSub>
                          <m:sSubPr>
                            <m:ctrlPr>
                              <w:rPr>
                                <w:rFonts w:ascii="Cambria Math" w:hAnsi="Cambria Math"/>
                              </w:rPr>
                            </m:ctrlPr>
                          </m:sSubPr>
                          <m:e>
                            <m:r>
                              <w:rPr>
                                <w:rFonts w:ascii="Cambria Math" w:hAnsi="Cambria Math"/>
                              </w:rPr>
                              <m:t>Δx</m:t>
                            </m:r>
                          </m:e>
                          <m:sub>
                            <m:r>
                              <w:rPr>
                                <w:rFonts w:ascii="Cambria Math" w:hAnsi="Cambria Math"/>
                              </w:rPr>
                              <m:t>z,s,i</m:t>
                            </m:r>
                          </m:sub>
                        </m:sSub>
                      </m:e>
                    </m:nary>
                  </m:e>
                </m:d>
              </m:oMath>
            </m:oMathPara>
          </w:p>
        </w:tc>
        <w:tc>
          <w:tcPr>
            <w:tcW w:w="767" w:type="dxa"/>
            <w:tcBorders>
              <w:top w:val="nil"/>
              <w:left w:val="nil"/>
              <w:bottom w:val="nil"/>
              <w:right w:val="nil"/>
            </w:tcBorders>
            <w:vAlign w:val="center"/>
          </w:tcPr>
          <w:p w14:paraId="338EE418" w14:textId="012FC0D9" w:rsidR="00AC3C1A" w:rsidRDefault="00C067C2">
            <w:pPr>
              <w:pStyle w:val="Caption"/>
              <w:suppressAutoHyphens w:val="0"/>
              <w:jc w:val="center"/>
              <w:rPr>
                <w:rFonts w:cstheme="minorHAnsi"/>
                <w:i w:val="0"/>
                <w:iCs w:val="0"/>
                <w:color w:val="171717" w:themeColor="background2" w:themeShade="1A"/>
                <w:sz w:val="28"/>
                <w:szCs w:val="28"/>
              </w:rPr>
            </w:pPr>
            <w:r>
              <w:rPr>
                <w:rFonts w:cstheme="minorHAnsi"/>
                <w:i w:val="0"/>
                <w:iCs w:val="0"/>
                <w:color w:val="171717" w:themeColor="background2" w:themeShade="1A"/>
                <w:sz w:val="28"/>
                <w:szCs w:val="28"/>
              </w:rPr>
              <w:t>[</w:t>
            </w:r>
            <w:r>
              <w:rPr>
                <w:rFonts w:cstheme="minorHAnsi"/>
                <w:i w:val="0"/>
                <w:iCs w:val="0"/>
                <w:color w:val="171717" w:themeColor="background2" w:themeShade="1A"/>
                <w:sz w:val="28"/>
                <w:szCs w:val="28"/>
              </w:rPr>
              <w:fldChar w:fldCharType="begin"/>
            </w:r>
            <w:r>
              <w:rPr>
                <w:rFonts w:cs="Calibri"/>
                <w:i w:val="0"/>
                <w:iCs w:val="0"/>
                <w:color w:val="171717"/>
                <w:sz w:val="28"/>
                <w:szCs w:val="28"/>
              </w:rPr>
              <w:instrText>SEQ Equation \* ARABIC</w:instrText>
            </w:r>
            <w:r>
              <w:rPr>
                <w:rFonts w:cs="Calibri"/>
                <w:i w:val="0"/>
                <w:iCs w:val="0"/>
                <w:color w:val="171717"/>
                <w:sz w:val="28"/>
                <w:szCs w:val="28"/>
              </w:rPr>
              <w:fldChar w:fldCharType="separate"/>
            </w:r>
            <w:r w:rsidR="006068D8">
              <w:rPr>
                <w:rFonts w:cs="Calibri"/>
                <w:i w:val="0"/>
                <w:iCs w:val="0"/>
                <w:noProof/>
                <w:color w:val="171717"/>
                <w:sz w:val="28"/>
                <w:szCs w:val="28"/>
              </w:rPr>
              <w:t>7</w:t>
            </w:r>
            <w:r>
              <w:rPr>
                <w:rFonts w:cs="Calibri"/>
                <w:i w:val="0"/>
                <w:iCs w:val="0"/>
                <w:color w:val="171717"/>
                <w:sz w:val="28"/>
                <w:szCs w:val="28"/>
              </w:rPr>
              <w:fldChar w:fldCharType="end"/>
            </w:r>
            <w:r>
              <w:rPr>
                <w:rFonts w:cstheme="minorHAnsi"/>
                <w:i w:val="0"/>
                <w:iCs w:val="0"/>
                <w:color w:val="171717" w:themeColor="background2" w:themeShade="1A"/>
                <w:sz w:val="28"/>
                <w:szCs w:val="28"/>
              </w:rPr>
              <w:t>]</w:t>
            </w:r>
          </w:p>
        </w:tc>
      </w:tr>
    </w:tbl>
    <w:p w14:paraId="74C961EC" w14:textId="3AE1D792" w:rsidR="00AC3C1A" w:rsidRDefault="00C067C2">
      <w:pPr>
        <w:spacing w:after="0" w:line="480" w:lineRule="auto"/>
        <w:jc w:val="both"/>
      </w:pPr>
      <w:r>
        <w:rPr>
          <w:rFonts w:ascii="Times New Roman" w:eastAsia="Open Sans" w:hAnsi="Times New Roman" w:cs="Times New Roman"/>
          <w:sz w:val="24"/>
          <w:szCs w:val="24"/>
        </w:rPr>
        <w:t xml:space="preserve">This formulation </w:t>
      </w:r>
      <w:r>
        <w:rPr>
          <w:rFonts w:ascii="Times New Roman" w:hAnsi="Times New Roman" w:cs="Times New Roman"/>
          <w:sz w:val="24"/>
          <w:szCs w:val="24"/>
        </w:rPr>
        <w:t>weights the contribution that the environmental variables at the two timepoints have on the current effective number of species, as a function of the magnitude and directionality of change in each</w:t>
      </w:r>
      <w:r w:rsidR="00A26421">
        <w:rPr>
          <w:rFonts w:ascii="Times New Roman" w:hAnsi="Times New Roman" w:cs="Times New Roman"/>
          <w:sz w:val="24"/>
          <w:szCs w:val="24"/>
        </w:rPr>
        <w:t xml:space="preserve"> type of</w:t>
      </w:r>
      <w:r>
        <w:rPr>
          <w:rFonts w:ascii="Times New Roman" w:hAnsi="Times New Roman" w:cs="Times New Roman"/>
          <w:sz w:val="24"/>
          <w:szCs w:val="24"/>
        </w:rPr>
        <w:t xml:space="preserve"> land cover covariate. The </w:t>
      </w:r>
      <m:oMath>
        <m:r>
          <w:rPr>
            <w:rFonts w:ascii="Cambria Math" w:hAnsi="Cambria Math"/>
          </w:rPr>
          <m:t>γ</m:t>
        </m:r>
      </m:oMath>
      <w:r w:rsidR="006A67AE">
        <w:rPr>
          <w:rFonts w:ascii="Times New Roman" w:hAnsi="Times New Roman" w:cs="Times New Roman"/>
          <w:sz w:val="24"/>
          <w:szCs w:val="24"/>
        </w:rPr>
        <w:t xml:space="preserve"> parameters, and subsequently the temporal legacy component, are allowed via the </w:t>
      </w:r>
      <w:r>
        <w:rPr>
          <w:rFonts w:ascii="Times New Roman" w:hAnsi="Times New Roman" w:cs="Times New Roman"/>
          <w:sz w:val="24"/>
          <w:szCs w:val="24"/>
        </w:rPr>
        <w:t xml:space="preserve">inclusion of the environmental change data </w:t>
      </w:r>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s,t,z</m:t>
            </m:r>
          </m:sub>
        </m:sSub>
      </m:oMath>
      <w:r w:rsidR="006A67AE">
        <w:rPr>
          <w:rFonts w:ascii="Times New Roman" w:hAnsi="Times New Roman" w:cs="Times New Roman"/>
          <w:sz w:val="24"/>
          <w:szCs w:val="24"/>
        </w:rPr>
        <w:t xml:space="preserve">, </w:t>
      </w:r>
      <w:r>
        <w:rPr>
          <w:rFonts w:ascii="Times New Roman" w:hAnsi="Times New Roman" w:cs="Times New Roman"/>
          <w:sz w:val="24"/>
          <w:szCs w:val="24"/>
        </w:rPr>
        <w:t>to account for the distance between the land cover at the two timepoints, therefore quantifying how far the initial community would need to travel to reach equilibrium in 2016 as a function of the type</w:t>
      </w:r>
      <w:r w:rsidR="00A26421">
        <w:rPr>
          <w:rFonts w:ascii="Times New Roman" w:hAnsi="Times New Roman" w:cs="Times New Roman"/>
          <w:sz w:val="24"/>
          <w:szCs w:val="24"/>
        </w:rPr>
        <w:t xml:space="preserve">, </w:t>
      </w:r>
      <w:r>
        <w:rPr>
          <w:rFonts w:ascii="Times New Roman" w:hAnsi="Times New Roman" w:cs="Times New Roman"/>
          <w:sz w:val="24"/>
          <w:szCs w:val="24"/>
        </w:rPr>
        <w:t xml:space="preserve">magnitude </w:t>
      </w:r>
      <w:r w:rsidR="00A26421">
        <w:rPr>
          <w:rFonts w:ascii="Times New Roman" w:hAnsi="Times New Roman" w:cs="Times New Roman"/>
          <w:sz w:val="24"/>
          <w:szCs w:val="24"/>
        </w:rPr>
        <w:t xml:space="preserve">and directionality </w:t>
      </w:r>
      <w:r>
        <w:rPr>
          <w:rFonts w:ascii="Times New Roman" w:hAnsi="Times New Roman" w:cs="Times New Roman"/>
          <w:sz w:val="24"/>
          <w:szCs w:val="24"/>
        </w:rPr>
        <w:t xml:space="preserve">of change. It should </w:t>
      </w:r>
      <w:r>
        <w:rPr>
          <w:rFonts w:ascii="Times New Roman" w:hAnsi="Times New Roman" w:cs="Times New Roman"/>
          <w:sz w:val="24"/>
          <w:szCs w:val="24"/>
        </w:rPr>
        <w:lastRenderedPageBreak/>
        <w:t>be noted that our model, in equation [3], is only implicitly related to the speed with which the effective number of species reacts to environmental changes. Instead, it quantifies how much further it would still have to travel to reach the expected equilibrium associated with the current configuration of the landscape.</w:t>
      </w:r>
    </w:p>
    <w:p w14:paraId="6CBE9551" w14:textId="77777777" w:rsidR="00AC3C1A" w:rsidRDefault="00AC3C1A">
      <w:pPr>
        <w:spacing w:after="0" w:line="480" w:lineRule="auto"/>
        <w:jc w:val="both"/>
        <w:rPr>
          <w:rFonts w:ascii="Times New Roman" w:hAnsi="Times New Roman" w:cs="Times New Roman"/>
          <w:i/>
          <w:iCs/>
          <w:sz w:val="24"/>
          <w:szCs w:val="24"/>
        </w:rPr>
      </w:pPr>
    </w:p>
    <w:p w14:paraId="6673248F" w14:textId="4447BC16" w:rsidR="00AC3C1A" w:rsidRDefault="00C067C2">
      <w:pPr>
        <w:spacing w:after="0" w:line="480" w:lineRule="auto"/>
        <w:jc w:val="both"/>
        <w:rPr>
          <w:rFonts w:ascii="Times New Roman" w:hAnsi="Times New Roman" w:cs="Times New Roman"/>
          <w:b/>
          <w:bCs/>
          <w:i/>
          <w:iCs/>
          <w:sz w:val="24"/>
          <w:szCs w:val="24"/>
        </w:rPr>
      </w:pPr>
      <w:r>
        <w:rPr>
          <w:rFonts w:ascii="Times New Roman" w:hAnsi="Times New Roman" w:cs="Times New Roman"/>
          <w:b/>
          <w:bCs/>
          <w:i/>
          <w:iCs/>
          <w:sz w:val="24"/>
          <w:szCs w:val="24"/>
        </w:rPr>
        <w:t>Static covariates</w:t>
      </w:r>
    </w:p>
    <w:p w14:paraId="5B6922F3" w14:textId="46383A06" w:rsidR="00AC3C1A" w:rsidRPr="00887B8E" w:rsidRDefault="00C067C2" w:rsidP="00887B8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As described in the model equation [3], we included a function of static covariates to which we can expect the effective number of species respond without lags</w:t>
      </w:r>
      <w:r w:rsidR="005A0807">
        <w:rPr>
          <w:rFonts w:ascii="Times New Roman" w:hAnsi="Times New Roman" w:cs="Times New Roman"/>
          <w:sz w:val="24"/>
          <w:szCs w:val="24"/>
        </w:rPr>
        <w:t xml:space="preserve"> </w:t>
      </w:r>
      <w:r w:rsidR="00397A11">
        <w:rPr>
          <w:rFonts w:ascii="Times New Roman" w:hAnsi="Times New Roman" w:cs="Times New Roman"/>
          <w:sz w:val="24"/>
          <w:szCs w:val="24"/>
        </w:rPr>
        <w:t xml:space="preserve">relating to </w:t>
      </w:r>
      <w:r w:rsidR="005A0807">
        <w:rPr>
          <w:rFonts w:ascii="Times New Roman" w:hAnsi="Times New Roman" w:cs="Times New Roman"/>
          <w:sz w:val="24"/>
          <w:szCs w:val="24"/>
        </w:rPr>
        <w:t>the past landscape</w:t>
      </w:r>
      <w:r>
        <w:rPr>
          <w:rFonts w:ascii="Times New Roman" w:hAnsi="Times New Roman" w:cs="Times New Roman"/>
          <w:sz w:val="24"/>
          <w:szCs w:val="24"/>
        </w:rPr>
        <w:t xml:space="preserve">. We added a linear and quadratic fixed effect for temperature in 2016 to control for </w:t>
      </w:r>
      <w:r w:rsidR="00397A11">
        <w:rPr>
          <w:rFonts w:ascii="Times New Roman" w:hAnsi="Times New Roman" w:cs="Times New Roman"/>
          <w:sz w:val="24"/>
          <w:szCs w:val="24"/>
        </w:rPr>
        <w:t xml:space="preserve">any </w:t>
      </w:r>
      <w:r>
        <w:rPr>
          <w:rFonts w:ascii="Times New Roman" w:hAnsi="Times New Roman" w:cs="Times New Roman"/>
          <w:sz w:val="24"/>
          <w:szCs w:val="24"/>
        </w:rPr>
        <w:t xml:space="preserve">difference in the effective number of species related to </w:t>
      </w:r>
      <w:r w:rsidR="00063E75">
        <w:rPr>
          <w:rFonts w:ascii="Times New Roman" w:hAnsi="Times New Roman" w:cs="Times New Roman"/>
          <w:sz w:val="24"/>
          <w:szCs w:val="24"/>
        </w:rPr>
        <w:t xml:space="preserve">climatic characteristics </w:t>
      </w:r>
      <w:r>
        <w:rPr>
          <w:rFonts w:ascii="Times New Roman" w:hAnsi="Times New Roman" w:cs="Times New Roman"/>
          <w:sz w:val="24"/>
          <w:szCs w:val="24"/>
        </w:rPr>
        <w:t>and to allow for</w:t>
      </w:r>
      <w:r w:rsidR="00063E75">
        <w:rPr>
          <w:rFonts w:ascii="Times New Roman" w:hAnsi="Times New Roman" w:cs="Times New Roman"/>
          <w:sz w:val="24"/>
          <w:szCs w:val="24"/>
        </w:rPr>
        <w:t xml:space="preserve"> a</w:t>
      </w:r>
      <w:r>
        <w:rPr>
          <w:rFonts w:ascii="Times New Roman" w:hAnsi="Times New Roman" w:cs="Times New Roman"/>
          <w:sz w:val="24"/>
          <w:szCs w:val="24"/>
        </w:rPr>
        <w:t xml:space="preserve"> parabolic relationship to be expressed (optima either at mean or extremes values). We also controlled for the heterogeneity of a landscape by including the effective number of land cover</w:t>
      </w:r>
      <w:r w:rsidR="00397A11">
        <w:rPr>
          <w:rFonts w:ascii="Times New Roman" w:hAnsi="Times New Roman" w:cs="Times New Roman"/>
          <w:sz w:val="24"/>
          <w:szCs w:val="24"/>
        </w:rPr>
        <w:t xml:space="preserve"> types</w:t>
      </w:r>
      <w:r w:rsidR="00063E75">
        <w:rPr>
          <w:rFonts w:ascii="Times New Roman" w:hAnsi="Times New Roman" w:cs="Times New Roman"/>
          <w:sz w:val="24"/>
          <w:szCs w:val="24"/>
        </w:rPr>
        <w:t>, computed in the same way as the effective number of species,</w:t>
      </w:r>
      <w:r>
        <w:rPr>
          <w:rFonts w:ascii="Times New Roman" w:hAnsi="Times New Roman" w:cs="Times New Roman"/>
          <w:sz w:val="24"/>
          <w:szCs w:val="24"/>
        </w:rPr>
        <w:t xml:space="preserve"> as a fixed effect</w:t>
      </w:r>
      <w:bookmarkStart w:id="68" w:name="ZOTERO_BREF_JRvCKb845XAS"/>
      <w:r>
        <w:rPr>
          <w:rFonts w:ascii="Times New Roman" w:hAnsi="Times New Roman" w:cs="Times New Roman"/>
          <w:sz w:val="24"/>
          <w:szCs w:val="24"/>
          <w:vertAlign w:val="superscript"/>
        </w:rPr>
        <w:t>40</w:t>
      </w:r>
      <w:bookmarkEnd w:id="68"/>
      <w:r>
        <w:rPr>
          <w:rFonts w:ascii="Times New Roman" w:hAnsi="Times New Roman" w:cs="Times New Roman"/>
          <w:sz w:val="24"/>
          <w:szCs w:val="24"/>
        </w:rPr>
        <w:t>. A</w:t>
      </w:r>
      <w:r w:rsidR="00397A11">
        <w:rPr>
          <w:rFonts w:ascii="Times New Roman" w:hAnsi="Times New Roman" w:cs="Times New Roman"/>
          <w:sz w:val="24"/>
          <w:szCs w:val="24"/>
        </w:rPr>
        <w:t xml:space="preserve"> fixed effect for </w:t>
      </w:r>
      <w:r>
        <w:rPr>
          <w:rFonts w:ascii="Times New Roman" w:hAnsi="Times New Roman" w:cs="Times New Roman"/>
          <w:sz w:val="24"/>
          <w:szCs w:val="24"/>
        </w:rPr>
        <w:t>time of day, reflecting the time at which each segment was surveyed, was included to correct for differences in species detectability between early morning and later parts of the day</w:t>
      </w:r>
      <w:bookmarkStart w:id="69" w:name="ZOTERO_BREF_pQMb5MUNmsfd"/>
      <w:r>
        <w:rPr>
          <w:rFonts w:ascii="Times New Roman" w:hAnsi="Times New Roman" w:cs="Times New Roman"/>
          <w:sz w:val="24"/>
          <w:szCs w:val="24"/>
          <w:vertAlign w:val="superscript"/>
        </w:rPr>
        <w:t>41</w:t>
      </w:r>
      <w:bookmarkEnd w:id="69"/>
      <w:r>
        <w:rPr>
          <w:rFonts w:ascii="Times New Roman" w:hAnsi="Times New Roman" w:cs="Times New Roman"/>
          <w:sz w:val="24"/>
          <w:szCs w:val="24"/>
        </w:rPr>
        <w:t>. An observe</w:t>
      </w:r>
      <w:r w:rsidR="00063E75">
        <w:rPr>
          <w:rFonts w:ascii="Times New Roman" w:hAnsi="Times New Roman" w:cs="Times New Roman"/>
          <w:sz w:val="24"/>
          <w:szCs w:val="24"/>
        </w:rPr>
        <w:t>r</w:t>
      </w:r>
      <w:r>
        <w:rPr>
          <w:rFonts w:ascii="Times New Roman" w:hAnsi="Times New Roman" w:cs="Times New Roman"/>
          <w:sz w:val="24"/>
          <w:szCs w:val="24"/>
        </w:rPr>
        <w:t xml:space="preserve">-level random effect was also added to control for </w:t>
      </w:r>
      <w:r w:rsidR="00397A11">
        <w:rPr>
          <w:rFonts w:ascii="Times New Roman" w:hAnsi="Times New Roman" w:cs="Times New Roman"/>
          <w:sz w:val="24"/>
          <w:szCs w:val="24"/>
        </w:rPr>
        <w:t>variation between observers</w:t>
      </w:r>
      <w:bookmarkStart w:id="70" w:name="ZOTERO_BREF_f50REOQI8RSC"/>
      <w:r>
        <w:rPr>
          <w:rFonts w:ascii="Times New Roman" w:hAnsi="Times New Roman" w:cs="Times New Roman"/>
          <w:sz w:val="24"/>
          <w:szCs w:val="24"/>
          <w:vertAlign w:val="superscript"/>
        </w:rPr>
        <w:t>35,36</w:t>
      </w:r>
      <w:bookmarkEnd w:id="70"/>
      <w:r>
        <w:rPr>
          <w:rFonts w:ascii="Times New Roman" w:hAnsi="Times New Roman" w:cs="Times New Roman"/>
          <w:sz w:val="24"/>
          <w:szCs w:val="24"/>
        </w:rPr>
        <w:t xml:space="preserve"> and partly account for between-route variation</w:t>
      </w:r>
      <w:r w:rsidR="0044027F">
        <w:rPr>
          <w:rFonts w:ascii="Times New Roman" w:hAnsi="Times New Roman" w:cs="Times New Roman"/>
          <w:sz w:val="24"/>
          <w:szCs w:val="24"/>
        </w:rPr>
        <w:t>,</w:t>
      </w:r>
      <w:r>
        <w:rPr>
          <w:rFonts w:ascii="Times New Roman" w:hAnsi="Times New Roman" w:cs="Times New Roman"/>
          <w:sz w:val="24"/>
          <w:szCs w:val="24"/>
        </w:rPr>
        <w:t xml:space="preserve"> </w:t>
      </w:r>
      <w:r w:rsidR="0044027F">
        <w:rPr>
          <w:rFonts w:ascii="Times New Roman" w:hAnsi="Times New Roman" w:cs="Times New Roman"/>
          <w:sz w:val="24"/>
          <w:szCs w:val="24"/>
        </w:rPr>
        <w:t xml:space="preserve">given that we would </w:t>
      </w:r>
      <w:r>
        <w:rPr>
          <w:rFonts w:ascii="Times New Roman" w:hAnsi="Times New Roman" w:cs="Times New Roman"/>
          <w:sz w:val="24"/>
          <w:szCs w:val="24"/>
        </w:rPr>
        <w:t>expect observer</w:t>
      </w:r>
      <w:r w:rsidR="0044027F">
        <w:rPr>
          <w:rFonts w:ascii="Times New Roman" w:hAnsi="Times New Roman" w:cs="Times New Roman"/>
          <w:sz w:val="24"/>
          <w:szCs w:val="24"/>
        </w:rPr>
        <w:t>s</w:t>
      </w:r>
      <w:r>
        <w:rPr>
          <w:rFonts w:ascii="Times New Roman" w:hAnsi="Times New Roman" w:cs="Times New Roman"/>
          <w:sz w:val="24"/>
          <w:szCs w:val="24"/>
        </w:rPr>
        <w:t xml:space="preserve"> </w:t>
      </w:r>
      <w:r w:rsidR="0044027F">
        <w:rPr>
          <w:rFonts w:ascii="Times New Roman" w:hAnsi="Times New Roman" w:cs="Times New Roman"/>
          <w:sz w:val="24"/>
          <w:szCs w:val="24"/>
        </w:rPr>
        <w:t>who</w:t>
      </w:r>
      <w:r w:rsidR="009152A1">
        <w:rPr>
          <w:rFonts w:ascii="Times New Roman" w:hAnsi="Times New Roman" w:cs="Times New Roman"/>
          <w:sz w:val="24"/>
          <w:szCs w:val="24"/>
        </w:rPr>
        <w:t xml:space="preserve"> collect data from multiple routes to do so within a relatively small</w:t>
      </w:r>
      <w:r w:rsidR="0044027F">
        <w:rPr>
          <w:rFonts w:ascii="Times New Roman" w:hAnsi="Times New Roman" w:cs="Times New Roman"/>
          <w:sz w:val="24"/>
          <w:szCs w:val="24"/>
        </w:rPr>
        <w:t xml:space="preserve"> area</w:t>
      </w:r>
      <w:r>
        <w:rPr>
          <w:rFonts w:ascii="Times New Roman" w:hAnsi="Times New Roman" w:cs="Times New Roman"/>
          <w:sz w:val="24"/>
          <w:szCs w:val="24"/>
        </w:rPr>
        <w:t xml:space="preserve">. </w:t>
      </w:r>
      <w:r w:rsidR="004839E8">
        <w:rPr>
          <w:rFonts w:ascii="Times New Roman" w:hAnsi="Times New Roman" w:cs="Times New Roman"/>
          <w:sz w:val="24"/>
          <w:szCs w:val="24"/>
        </w:rPr>
        <w:t xml:space="preserve">Spatial autocorrelation of the effective number of species was tested for all segments at once and by different radiuses for neighbour inclusion (500m, 1000m, 5000m, 10000m, 100000m), using </w:t>
      </w:r>
      <w:r w:rsidR="004839E8" w:rsidRPr="00D76DC7">
        <w:rPr>
          <w:rFonts w:ascii="Times New Roman" w:hAnsi="Times New Roman" w:cs="Times New Roman"/>
          <w:sz w:val="24"/>
          <w:szCs w:val="24"/>
        </w:rPr>
        <w:t>the Moran’s I statistic</w:t>
      </w:r>
      <w:r w:rsidR="004839E8" w:rsidRPr="00D76DC7">
        <w:rPr>
          <w:rFonts w:ascii="Times New Roman" w:hAnsi="Times New Roman" w:cs="Times New Roman"/>
          <w:sz w:val="24"/>
          <w:szCs w:val="24"/>
          <w:vertAlign w:val="superscript"/>
        </w:rPr>
        <w:t>42</w:t>
      </w:r>
      <w:r w:rsidR="004839E8">
        <w:rPr>
          <w:rFonts w:ascii="Times New Roman" w:hAnsi="Times New Roman" w:cs="Times New Roman"/>
          <w:sz w:val="24"/>
          <w:szCs w:val="24"/>
        </w:rPr>
        <w:t xml:space="preserve">. </w:t>
      </w:r>
      <w:r>
        <w:rPr>
          <w:rFonts w:ascii="Times New Roman" w:hAnsi="Times New Roman" w:cs="Times New Roman"/>
          <w:sz w:val="24"/>
          <w:szCs w:val="24"/>
        </w:rPr>
        <w:t xml:space="preserve">Spatial </w:t>
      </w:r>
      <w:r w:rsidRPr="00D76DC7">
        <w:rPr>
          <w:rFonts w:ascii="Times New Roman" w:hAnsi="Times New Roman" w:cs="Times New Roman"/>
          <w:sz w:val="24"/>
          <w:szCs w:val="24"/>
        </w:rPr>
        <w:t xml:space="preserve">autocorrelation was not corrected for </w:t>
      </w:r>
      <w:r w:rsidR="001B61A5" w:rsidRPr="00D76DC7">
        <w:rPr>
          <w:rFonts w:ascii="Times New Roman" w:hAnsi="Times New Roman" w:cs="Times New Roman"/>
          <w:sz w:val="24"/>
          <w:szCs w:val="24"/>
        </w:rPr>
        <w:t>because</w:t>
      </w:r>
      <w:r w:rsidRPr="00D76DC7">
        <w:rPr>
          <w:rFonts w:ascii="Times New Roman" w:hAnsi="Times New Roman" w:cs="Times New Roman"/>
          <w:sz w:val="24"/>
          <w:szCs w:val="24"/>
        </w:rPr>
        <w:t xml:space="preserve"> </w:t>
      </w:r>
      <w:r w:rsidR="004839E8">
        <w:rPr>
          <w:rFonts w:ascii="Times New Roman" w:hAnsi="Times New Roman" w:cs="Times New Roman"/>
          <w:sz w:val="24"/>
          <w:szCs w:val="24"/>
        </w:rPr>
        <w:t xml:space="preserve">Moran’s I </w:t>
      </w:r>
      <w:r w:rsidR="004839E8" w:rsidRPr="00D76DC7">
        <w:rPr>
          <w:rFonts w:ascii="Times New Roman" w:hAnsi="Times New Roman" w:cs="Times New Roman"/>
          <w:sz w:val="24"/>
          <w:szCs w:val="24"/>
        </w:rPr>
        <w:t>was not significant at any spatial scale (p&gt;0.05).</w:t>
      </w:r>
      <w:r w:rsidR="004839E8">
        <w:rPr>
          <w:rFonts w:ascii="Times New Roman" w:hAnsi="Times New Roman" w:cs="Times New Roman"/>
          <w:sz w:val="24"/>
          <w:szCs w:val="24"/>
        </w:rPr>
        <w:t xml:space="preserve"> </w:t>
      </w:r>
      <w:r w:rsidR="00E70A3D">
        <w:rPr>
          <w:rFonts w:ascii="Times New Roman" w:hAnsi="Times New Roman" w:cs="Times New Roman"/>
          <w:sz w:val="24"/>
          <w:szCs w:val="24"/>
        </w:rPr>
        <w:t>P</w:t>
      </w:r>
      <w:r>
        <w:rPr>
          <w:rFonts w:ascii="Times New Roman" w:hAnsi="Times New Roman" w:cs="Times New Roman"/>
          <w:sz w:val="24"/>
          <w:szCs w:val="24"/>
        </w:rPr>
        <w:t>seudo-replication between neighbouring segments was avoided by considering segments 1,</w:t>
      </w:r>
      <w:r w:rsidR="00887B8E">
        <w:rPr>
          <w:rFonts w:ascii="Times New Roman" w:hAnsi="Times New Roman" w:cs="Times New Roman"/>
          <w:sz w:val="24"/>
          <w:szCs w:val="24"/>
        </w:rPr>
        <w:t xml:space="preserve"> </w:t>
      </w:r>
      <w:r>
        <w:rPr>
          <w:rFonts w:ascii="Times New Roman" w:hAnsi="Times New Roman" w:cs="Times New Roman"/>
          <w:sz w:val="24"/>
          <w:szCs w:val="24"/>
        </w:rPr>
        <w:t>3 and 5</w:t>
      </w:r>
      <w:r w:rsidR="00887B8E">
        <w:rPr>
          <w:rFonts w:ascii="Times New Roman" w:hAnsi="Times New Roman" w:cs="Times New Roman"/>
          <w:sz w:val="24"/>
          <w:szCs w:val="24"/>
        </w:rPr>
        <w:t>, whose land cover buffers did not overlap (Fig. S2)</w:t>
      </w:r>
      <w:r>
        <w:rPr>
          <w:rFonts w:ascii="Times New Roman" w:hAnsi="Times New Roman" w:cs="Times New Roman"/>
          <w:sz w:val="24"/>
          <w:szCs w:val="24"/>
        </w:rPr>
        <w:t xml:space="preserve">. </w:t>
      </w:r>
    </w:p>
    <w:p w14:paraId="6B6EADD9" w14:textId="77777777" w:rsidR="00AC3C1A" w:rsidRDefault="00AC3C1A">
      <w:pPr>
        <w:spacing w:after="0" w:line="480" w:lineRule="auto"/>
        <w:jc w:val="both"/>
        <w:rPr>
          <w:rFonts w:ascii="Times New Roman" w:hAnsi="Times New Roman" w:cs="Times New Roman"/>
          <w:b/>
          <w:bCs/>
          <w:sz w:val="24"/>
          <w:szCs w:val="24"/>
        </w:rPr>
      </w:pPr>
    </w:p>
    <w:p w14:paraId="10105B6A" w14:textId="77777777" w:rsidR="00AC3C1A" w:rsidRDefault="00C067C2">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Model fitting</w:t>
      </w:r>
    </w:p>
    <w:p w14:paraId="5E8FB577" w14:textId="570732B7" w:rsidR="00AC3C1A" w:rsidRDefault="00C067C2" w:rsidP="0014611F">
      <w:pPr>
        <w:spacing w:after="0" w:line="480" w:lineRule="auto"/>
        <w:jc w:val="both"/>
      </w:pPr>
      <w:r>
        <w:rPr>
          <w:rFonts w:ascii="Times New Roman" w:hAnsi="Times New Roman" w:cs="Times New Roman"/>
          <w:sz w:val="24"/>
          <w:szCs w:val="24"/>
        </w:rPr>
        <w:t>The model was fitted within a Bayesian framework using a Hamiltonian MCMC algorithm implemented in</w:t>
      </w:r>
      <w:r w:rsidR="00FD64A2">
        <w:rPr>
          <w:rFonts w:ascii="Times New Roman" w:hAnsi="Times New Roman" w:cs="Times New Roman"/>
          <w:sz w:val="24"/>
          <w:szCs w:val="24"/>
        </w:rPr>
        <w:t xml:space="preserve"> the</w:t>
      </w:r>
      <w:r>
        <w:rPr>
          <w:rFonts w:ascii="Times New Roman" w:hAnsi="Times New Roman" w:cs="Times New Roman"/>
          <w:sz w:val="24"/>
          <w:szCs w:val="24"/>
        </w:rPr>
        <w:t xml:space="preserve"> STAN programming language</w:t>
      </w:r>
      <w:bookmarkStart w:id="71" w:name="ZOTERO_BREF_JqRMdCdss3e9"/>
      <w:r>
        <w:rPr>
          <w:rFonts w:ascii="Times New Roman" w:hAnsi="Times New Roman" w:cs="Times New Roman"/>
          <w:sz w:val="24"/>
          <w:szCs w:val="24"/>
          <w:vertAlign w:val="superscript"/>
        </w:rPr>
        <w:t>43</w:t>
      </w:r>
      <w:bookmarkEnd w:id="71"/>
      <w:r>
        <w:rPr>
          <w:rFonts w:ascii="Times New Roman" w:hAnsi="Times New Roman" w:cs="Times New Roman"/>
          <w:sz w:val="24"/>
          <w:szCs w:val="24"/>
        </w:rPr>
        <w:t xml:space="preserve"> version 4.3.0 and the cmdstanr R package version 2.26.1</w:t>
      </w:r>
      <w:bookmarkStart w:id="72" w:name="ZOTERO_BREF_OZFySoxEQTyg"/>
      <w:r>
        <w:rPr>
          <w:rFonts w:ascii="Times New Roman" w:hAnsi="Times New Roman" w:cs="Times New Roman"/>
          <w:sz w:val="24"/>
          <w:szCs w:val="24"/>
          <w:vertAlign w:val="superscript"/>
        </w:rPr>
        <w:t>44</w:t>
      </w:r>
      <w:bookmarkEnd w:id="72"/>
      <w:r>
        <w:rPr>
          <w:rFonts w:ascii="Times New Roman" w:hAnsi="Times New Roman" w:cs="Times New Roman"/>
          <w:sz w:val="24"/>
          <w:szCs w:val="24"/>
        </w:rPr>
        <w:t>.</w:t>
      </w:r>
    </w:p>
    <w:p w14:paraId="4A318CC4" w14:textId="77777777" w:rsidR="00AC3C1A" w:rsidRDefault="00C067C2" w:rsidP="0014611F">
      <w:pPr>
        <w:spacing w:after="0" w:line="480" w:lineRule="auto"/>
        <w:ind w:firstLine="720"/>
        <w:jc w:val="both"/>
      </w:pPr>
      <w:r>
        <w:rPr>
          <w:rFonts w:ascii="Times New Roman" w:hAnsi="Times New Roman" w:cs="Times New Roman"/>
          <w:sz w:val="24"/>
          <w:szCs w:val="24"/>
        </w:rPr>
        <w:t xml:space="preserve">We ran 4 chains, sampling for 1000 iterations with a burn-in period of 500 iterations each. These numbers of iterations were sufficient to achieve chain convergence. The STAN sampling was run on four parallel threads on a multi-core Intel i7 – 8750H processor with a maximum clock speed of 4.1 GHz. </w:t>
      </w:r>
    </w:p>
    <w:p w14:paraId="65C41052" w14:textId="2BFD0FEF" w:rsidR="003D59DD" w:rsidRPr="0029065B" w:rsidRDefault="00C067C2" w:rsidP="0029065B">
      <w:pPr>
        <w:spacing w:after="0" w:line="480" w:lineRule="auto"/>
        <w:ind w:firstLine="720"/>
        <w:jc w:val="both"/>
        <w:rPr>
          <w:rFonts w:ascii="Times New Roman" w:hAnsi="Times New Roman" w:cs="Times New Roman"/>
          <w:color w:val="171717"/>
          <w:sz w:val="24"/>
          <w:szCs w:val="24"/>
        </w:rPr>
      </w:pPr>
      <w:r>
        <w:rPr>
          <w:rFonts w:ascii="Times New Roman" w:hAnsi="Times New Roman" w:cs="Times New Roman"/>
          <w:color w:val="171717"/>
          <w:sz w:val="24"/>
          <w:szCs w:val="24"/>
        </w:rPr>
        <w:t>For the purposes of Bayesian inference, all slope parameters associated with the equilibrium</w:t>
      </w:r>
      <w:r w:rsidR="00FB3225">
        <w:rPr>
          <w:rFonts w:ascii="Times New Roman" w:hAnsi="Times New Roman" w:cs="Times New Roman"/>
          <w:color w:val="171717"/>
          <w:sz w:val="24"/>
          <w:szCs w:val="24"/>
        </w:rPr>
        <w:t xml:space="preserve"> component</w:t>
      </w:r>
      <w:r>
        <w:rPr>
          <w:rFonts w:ascii="Times New Roman" w:hAnsi="Times New Roman" w:cs="Times New Roman"/>
          <w:color w:val="171717"/>
          <w:sz w:val="24"/>
          <w:szCs w:val="24"/>
        </w:rPr>
        <w:t xml:space="preserve">  [Eq. 5] and the static additive terms, were assigned an unbiased prior </w:t>
      </w:r>
      <w:bookmarkStart w:id="73" w:name="_Hlk79418835"/>
      <m:oMath>
        <m:sSub>
          <m:sSubPr>
            <m:ctrlPr>
              <w:rPr>
                <w:rFonts w:ascii="Cambria Math" w:hAnsi="Cambria Math"/>
              </w:rPr>
            </m:ctrlPr>
          </m:sSubPr>
          <m:e>
            <m:r>
              <w:rPr>
                <w:rFonts w:ascii="Cambria Math" w:hAnsi="Cambria Math"/>
              </w:rPr>
              <m:t>β</m:t>
            </m:r>
          </m:e>
          <m:sub>
            <m:r>
              <w:rPr>
                <w:rFonts w:ascii="Cambria Math" w:hAnsi="Cambria Math"/>
              </w:rPr>
              <m:t>i,j</m:t>
            </m:r>
          </m:sub>
        </m:sSub>
        <m:r>
          <w:rPr>
            <w:rFonts w:ascii="Cambria Math" w:hAnsi="Cambria Math"/>
          </w:rPr>
          <m:t>∼N</m:t>
        </m:r>
        <m:d>
          <m:dPr>
            <m:ctrlPr>
              <w:rPr>
                <w:rFonts w:ascii="Cambria Math" w:hAnsi="Cambria Math"/>
              </w:rPr>
            </m:ctrlPr>
          </m:dPr>
          <m:e>
            <m:r>
              <w:rPr>
                <w:rFonts w:ascii="Cambria Math" w:hAnsi="Cambria Math"/>
              </w:rPr>
              <m:t>0,1</m:t>
            </m:r>
          </m:e>
        </m:d>
        <m:r>
          <w:rPr>
            <w:rFonts w:ascii="Cambria Math" w:hAnsi="Cambria Math"/>
          </w:rPr>
          <m:t xml:space="preserve"> and </m:t>
        </m:r>
        <m:sSub>
          <m:sSubPr>
            <m:ctrlPr>
              <w:rPr>
                <w:rFonts w:ascii="Cambria Math" w:hAnsi="Cambria Math"/>
              </w:rPr>
            </m:ctrlPr>
          </m:sSubPr>
          <m:e>
            <m:r>
              <w:rPr>
                <w:rFonts w:ascii="Cambria Math" w:hAnsi="Cambria Math"/>
              </w:rPr>
              <m:t>z</m:t>
            </m:r>
          </m:e>
          <m:sub>
            <m:r>
              <w:rPr>
                <w:rFonts w:ascii="Cambria Math" w:hAnsi="Cambria Math"/>
              </w:rPr>
              <m:t>s</m:t>
            </m:r>
          </m:sub>
        </m:sSub>
        <m:r>
          <w:rPr>
            <w:rFonts w:ascii="Cambria Math" w:hAnsi="Cambria Math"/>
          </w:rPr>
          <m:t>∼N</m:t>
        </m:r>
        <m:d>
          <m:dPr>
            <m:ctrlPr>
              <w:rPr>
                <w:rFonts w:ascii="Cambria Math" w:hAnsi="Cambria Math"/>
              </w:rPr>
            </m:ctrlPr>
          </m:dPr>
          <m:e>
            <m:r>
              <w:rPr>
                <w:rFonts w:ascii="Cambria Math" w:hAnsi="Cambria Math"/>
              </w:rPr>
              <m:t>0,1</m:t>
            </m:r>
          </m:e>
        </m:d>
        <m:r>
          <w:rPr>
            <w:rFonts w:ascii="Cambria Math" w:hAnsi="Cambria Math"/>
          </w:rPr>
          <m:t>,</m:t>
        </m:r>
      </m:oMath>
      <w:r>
        <w:rPr>
          <w:rFonts w:ascii="Times New Roman" w:hAnsi="Times New Roman" w:cs="Times New Roman"/>
          <w:sz w:val="24"/>
          <w:szCs w:val="24"/>
        </w:rPr>
        <w:t xml:space="preserve"> </w:t>
      </w:r>
      <w:bookmarkStart w:id="74" w:name="_Hlk79418896"/>
      <w:bookmarkEnd w:id="73"/>
      <w:r>
        <w:rPr>
          <w:rFonts w:ascii="Times New Roman" w:hAnsi="Times New Roman" w:cs="Times New Roman"/>
          <w:sz w:val="24"/>
          <w:szCs w:val="24"/>
        </w:rPr>
        <w:t>with the aim of shrinking the parameter estimated towards zero (i.e. no covariate effect)</w:t>
      </w:r>
      <w:r>
        <w:rPr>
          <w:rFonts w:ascii="Times New Roman" w:hAnsi="Times New Roman" w:cs="Times New Roman"/>
          <w:color w:val="171717"/>
          <w:sz w:val="24"/>
          <w:szCs w:val="24"/>
        </w:rPr>
        <w:t xml:space="preserve">. </w:t>
      </w:r>
      <w:bookmarkEnd w:id="74"/>
      <w:r>
        <w:rPr>
          <w:rFonts w:ascii="Times New Roman" w:hAnsi="Times New Roman" w:cs="Times New Roman"/>
          <w:color w:val="171717"/>
          <w:sz w:val="24"/>
          <w:szCs w:val="24"/>
        </w:rPr>
        <w:t xml:space="preserve">A Gamma distributed prior, with shape and rate 0.001, was assigned to the standard deviation of the random effect. For </w:t>
      </w:r>
      <w:r w:rsidR="008A7AF5">
        <w:rPr>
          <w:rFonts w:ascii="Times New Roman" w:hAnsi="Times New Roman" w:cs="Times New Roman"/>
          <w:color w:val="171717"/>
          <w:sz w:val="24"/>
          <w:szCs w:val="24"/>
        </w:rPr>
        <w:t xml:space="preserve">the following </w:t>
      </w:r>
      <w:r>
        <w:rPr>
          <w:rFonts w:ascii="Times New Roman" w:hAnsi="Times New Roman" w:cs="Times New Roman"/>
          <w:color w:val="171717"/>
          <w:sz w:val="24"/>
          <w:szCs w:val="24"/>
        </w:rPr>
        <w:t xml:space="preserve">known and expected relationships we also truncated the range of parameter values by bounding the upper or lower limits of the prior/posterior distributions. Intercept and standard deviation </w:t>
      </w:r>
      <w:r w:rsidR="008A7AF5">
        <w:rPr>
          <w:rFonts w:ascii="Times New Roman" w:hAnsi="Times New Roman" w:cs="Times New Roman"/>
          <w:color w:val="171717"/>
          <w:sz w:val="24"/>
          <w:szCs w:val="24"/>
        </w:rPr>
        <w:t>of</w:t>
      </w:r>
      <w:r>
        <w:rPr>
          <w:rFonts w:ascii="Times New Roman" w:hAnsi="Times New Roman" w:cs="Times New Roman"/>
          <w:color w:val="171717"/>
          <w:sz w:val="24"/>
          <w:szCs w:val="24"/>
        </w:rPr>
        <w:t xml:space="preserve"> the observer random effect were bounded below by 0. Linear effects for the environmental covariates and temperature were </w:t>
      </w:r>
      <w:r w:rsidR="008A7AF5">
        <w:rPr>
          <w:rFonts w:ascii="Times New Roman" w:hAnsi="Times New Roman" w:cs="Times New Roman"/>
          <w:color w:val="171717"/>
          <w:sz w:val="24"/>
          <w:szCs w:val="24"/>
        </w:rPr>
        <w:t xml:space="preserve">bounded below </w:t>
      </w:r>
      <w:r>
        <w:rPr>
          <w:rFonts w:ascii="Times New Roman" w:hAnsi="Times New Roman" w:cs="Times New Roman"/>
          <w:color w:val="171717"/>
          <w:sz w:val="24"/>
          <w:szCs w:val="24"/>
        </w:rPr>
        <w:t>at zero while their quadratic counterparts were bounded</w:t>
      </w:r>
      <w:r w:rsidR="008A7AF5">
        <w:rPr>
          <w:rFonts w:ascii="Times New Roman" w:hAnsi="Times New Roman" w:cs="Times New Roman"/>
          <w:color w:val="171717"/>
          <w:sz w:val="24"/>
          <w:szCs w:val="24"/>
        </w:rPr>
        <w:t xml:space="preserve"> above</w:t>
      </w:r>
      <w:r>
        <w:rPr>
          <w:rFonts w:ascii="Times New Roman" w:hAnsi="Times New Roman" w:cs="Times New Roman"/>
          <w:color w:val="171717"/>
          <w:sz w:val="24"/>
          <w:szCs w:val="24"/>
        </w:rPr>
        <w:t xml:space="preserve"> at 0. Interaction terms were not limited. The temporal l</w:t>
      </w:r>
      <w:r w:rsidR="005A0807">
        <w:rPr>
          <w:rFonts w:ascii="Times New Roman" w:hAnsi="Times New Roman" w:cs="Times New Roman"/>
          <w:color w:val="171717"/>
          <w:sz w:val="24"/>
          <w:szCs w:val="24"/>
        </w:rPr>
        <w:t>egacy</w:t>
      </w:r>
      <w:r>
        <w:rPr>
          <w:rFonts w:ascii="Times New Roman" w:hAnsi="Times New Roman" w:cs="Times New Roman"/>
          <w:color w:val="171717"/>
          <w:sz w:val="24"/>
          <w:szCs w:val="24"/>
        </w:rPr>
        <w:t xml:space="preserve"> </w:t>
      </w:r>
      <w:r w:rsidR="00FB3225">
        <w:rPr>
          <w:rFonts w:ascii="Times New Roman" w:hAnsi="Times New Roman" w:cs="Times New Roman"/>
          <w:color w:val="171717"/>
          <w:sz w:val="24"/>
          <w:szCs w:val="24"/>
        </w:rPr>
        <w:t xml:space="preserve">component </w:t>
      </w:r>
      <w:r>
        <w:rPr>
          <w:rFonts w:ascii="Times New Roman" w:hAnsi="Times New Roman" w:cs="Times New Roman"/>
          <w:color w:val="171717"/>
          <w:sz w:val="24"/>
          <w:szCs w:val="24"/>
        </w:rPr>
        <w:t xml:space="preserve">parameters were given a uniform prior </w:t>
      </w:r>
      <m:oMath>
        <m:sSub>
          <m:sSubPr>
            <m:ctrlPr>
              <w:rPr>
                <w:rFonts w:ascii="Cambria Math" w:hAnsi="Cambria Math"/>
              </w:rPr>
            </m:ctrlPr>
          </m:sSubPr>
          <m:e>
            <m:r>
              <w:rPr>
                <w:rFonts w:ascii="Cambria Math" w:hAnsi="Cambria Math"/>
              </w:rPr>
              <m:t>γ</m:t>
            </m:r>
          </m:e>
          <m:sub>
            <m:r>
              <w:rPr>
                <w:rFonts w:ascii="Cambria Math" w:hAnsi="Cambria Math"/>
              </w:rPr>
              <m:t>i</m:t>
            </m:r>
          </m:sub>
        </m:sSub>
        <m:r>
          <w:rPr>
            <w:rFonts w:ascii="Cambria Math" w:hAnsi="Cambria Math"/>
          </w:rPr>
          <m:t xml:space="preserve"> ~ U</m:t>
        </m:r>
        <m:d>
          <m:dPr>
            <m:ctrlPr>
              <w:rPr>
                <w:rFonts w:ascii="Cambria Math" w:hAnsi="Cambria Math"/>
              </w:rPr>
            </m:ctrlPr>
          </m:dPr>
          <m:e>
            <m:r>
              <w:rPr>
                <w:rFonts w:ascii="Cambria Math" w:hAnsi="Cambria Math"/>
              </w:rPr>
              <m:t>0,1</m:t>
            </m:r>
          </m:e>
        </m:d>
      </m:oMath>
      <w:r>
        <w:rPr>
          <w:rFonts w:ascii="Times New Roman" w:eastAsia="Yu Mincho" w:hAnsi="Times New Roman" w:cs="Times New Roman"/>
          <w:color w:val="171717"/>
          <w:sz w:val="24"/>
          <w:szCs w:val="24"/>
        </w:rPr>
        <w:t xml:space="preserve">, </w:t>
      </w:r>
      <w:r>
        <w:rPr>
          <w:rFonts w:ascii="Times New Roman" w:hAnsi="Times New Roman" w:cs="Times New Roman"/>
          <w:color w:val="171717"/>
          <w:sz w:val="24"/>
          <w:szCs w:val="24"/>
        </w:rPr>
        <w:t xml:space="preserve">bounded between zero and one to act as a weighting proportion between the present and past. </w:t>
      </w:r>
      <w:r w:rsidR="008A7AF5">
        <w:rPr>
          <w:rFonts w:ascii="Times New Roman" w:hAnsi="Times New Roman" w:cs="Times New Roman"/>
          <w:color w:val="171717"/>
          <w:sz w:val="24"/>
          <w:szCs w:val="24"/>
        </w:rPr>
        <w:t>The u</w:t>
      </w:r>
      <w:r w:rsidR="0029065B" w:rsidRPr="0029065B">
        <w:rPr>
          <w:rFonts w:ascii="Times New Roman" w:hAnsi="Times New Roman" w:cs="Times New Roman"/>
          <w:color w:val="171717"/>
          <w:sz w:val="24"/>
          <w:szCs w:val="24"/>
        </w:rPr>
        <w:t>pper bound</w:t>
      </w:r>
      <w:r w:rsidR="008A7AF5">
        <w:rPr>
          <w:rFonts w:ascii="Times New Roman" w:hAnsi="Times New Roman" w:cs="Times New Roman"/>
          <w:color w:val="171717"/>
          <w:sz w:val="24"/>
          <w:szCs w:val="24"/>
        </w:rPr>
        <w:t xml:space="preserve"> on</w:t>
      </w:r>
      <w:r w:rsidR="0029065B" w:rsidRPr="0029065B">
        <w:rPr>
          <w:rFonts w:ascii="Times New Roman" w:hAnsi="Times New Roman" w:cs="Times New Roman"/>
          <w:color w:val="171717"/>
          <w:sz w:val="24"/>
          <w:szCs w:val="24"/>
        </w:rPr>
        <w:t xml:space="preserve"> the gamma parameters to 1 does not bias us towards </w:t>
      </w:r>
      <w:r w:rsidR="0029065B">
        <w:rPr>
          <w:rFonts w:ascii="Times New Roman" w:hAnsi="Times New Roman" w:cs="Times New Roman"/>
          <w:color w:val="171717"/>
          <w:sz w:val="24"/>
          <w:szCs w:val="24"/>
        </w:rPr>
        <w:t xml:space="preserve">an increased contribution of the past land cover, </w:t>
      </w:r>
      <w:r w:rsidR="0029065B" w:rsidRPr="0029065B">
        <w:rPr>
          <w:rFonts w:ascii="Times New Roman" w:hAnsi="Times New Roman" w:cs="Times New Roman"/>
          <w:color w:val="171717"/>
          <w:sz w:val="24"/>
          <w:szCs w:val="24"/>
        </w:rPr>
        <w:t>but instead provides a more conservative approach.</w:t>
      </w:r>
    </w:p>
    <w:p w14:paraId="09294122" w14:textId="11C4B09E" w:rsidR="00AC3C1A" w:rsidRDefault="00C067C2" w:rsidP="002E54A3">
      <w:pPr>
        <w:spacing w:after="0" w:line="480" w:lineRule="auto"/>
        <w:jc w:val="both"/>
      </w:pPr>
      <w:r>
        <w:rPr>
          <w:rFonts w:ascii="Times New Roman" w:hAnsi="Times New Roman" w:cs="Times New Roman"/>
          <w:sz w:val="24"/>
          <w:szCs w:val="24"/>
        </w:rPr>
        <w:tab/>
        <w:t>Model diagnostics were conducted by assessing chain convergence visually through trace plots, as well as statistically by employing the Gelman-Rubin test which compares the estimated between-chain and within-chain variances</w:t>
      </w:r>
      <w:bookmarkStart w:id="75" w:name="ZOTERO_BREF_n7cZpwGnQvFJ"/>
      <w:r>
        <w:rPr>
          <w:rFonts w:ascii="Times New Roman" w:hAnsi="Times New Roman" w:cs="Times New Roman"/>
          <w:sz w:val="24"/>
          <w:szCs w:val="24"/>
          <w:vertAlign w:val="superscript"/>
        </w:rPr>
        <w:t>45</w:t>
      </w:r>
      <w:bookmarkEnd w:id="75"/>
      <w:r>
        <w:rPr>
          <w:rFonts w:ascii="Times New Roman" w:hAnsi="Times New Roman" w:cs="Times New Roman"/>
          <w:sz w:val="24"/>
          <w:szCs w:val="24"/>
        </w:rPr>
        <w:t xml:space="preserve">. Chain autocorrelation and the </w:t>
      </w:r>
      <w:r>
        <w:rPr>
          <w:rFonts w:ascii="Times New Roman" w:hAnsi="Times New Roman" w:cs="Times New Roman"/>
          <w:sz w:val="24"/>
          <w:szCs w:val="24"/>
        </w:rPr>
        <w:lastRenderedPageBreak/>
        <w:t xml:space="preserve">associated effective sample size were also monitored. In the case of low effective sample size, the chains were extended until </w:t>
      </w:r>
      <w:r w:rsidR="002C293C">
        <w:rPr>
          <w:rFonts w:ascii="Times New Roman" w:hAnsi="Times New Roman" w:cs="Times New Roman"/>
          <w:sz w:val="24"/>
          <w:szCs w:val="24"/>
        </w:rPr>
        <w:t xml:space="preserve">the </w:t>
      </w:r>
      <w:r>
        <w:rPr>
          <w:rFonts w:ascii="Times New Roman" w:hAnsi="Times New Roman" w:cs="Times New Roman"/>
          <w:sz w:val="24"/>
          <w:szCs w:val="24"/>
        </w:rPr>
        <w:t>effective sample size exceeded a threshold value of 400. The marginal posterior distribution for each parameter was visuali</w:t>
      </w:r>
      <w:r w:rsidR="002C293C">
        <w:rPr>
          <w:rFonts w:ascii="Times New Roman" w:hAnsi="Times New Roman" w:cs="Times New Roman"/>
          <w:sz w:val="24"/>
          <w:szCs w:val="24"/>
        </w:rPr>
        <w:t>s</w:t>
      </w:r>
      <w:r>
        <w:rPr>
          <w:rFonts w:ascii="Times New Roman" w:hAnsi="Times New Roman" w:cs="Times New Roman"/>
          <w:sz w:val="24"/>
          <w:szCs w:val="24"/>
        </w:rPr>
        <w:t xml:space="preserve">ed via a density plot to check for multimodality. </w:t>
      </w:r>
    </w:p>
    <w:p w14:paraId="0EB4799D" w14:textId="210C1516" w:rsidR="00AC3C1A" w:rsidRDefault="00C067C2" w:rsidP="002E54A3">
      <w:pPr>
        <w:spacing w:after="0" w:line="480" w:lineRule="auto"/>
        <w:jc w:val="both"/>
      </w:pPr>
      <w:r>
        <w:rPr>
          <w:rFonts w:ascii="Times New Roman" w:hAnsi="Times New Roman" w:cs="Times New Roman"/>
          <w:sz w:val="24"/>
          <w:szCs w:val="24"/>
        </w:rPr>
        <w:tab/>
      </w:r>
      <w:bookmarkStart w:id="76" w:name="_Hlk77501056"/>
      <w:r>
        <w:rPr>
          <w:rFonts w:ascii="Times New Roman" w:hAnsi="Times New Roman" w:cs="Times New Roman"/>
          <w:sz w:val="24"/>
          <w:szCs w:val="24"/>
        </w:rPr>
        <w:t xml:space="preserve">Model selection was conducted to </w:t>
      </w:r>
      <w:r w:rsidR="00103619">
        <w:rPr>
          <w:rFonts w:ascii="Times New Roman" w:hAnsi="Times New Roman" w:cs="Times New Roman"/>
          <w:sz w:val="24"/>
          <w:szCs w:val="24"/>
        </w:rPr>
        <w:t xml:space="preserve">inform </w:t>
      </w:r>
      <w:r>
        <w:rPr>
          <w:rFonts w:ascii="Times New Roman" w:hAnsi="Times New Roman" w:cs="Times New Roman"/>
          <w:sz w:val="24"/>
          <w:szCs w:val="24"/>
        </w:rPr>
        <w:t>cho</w:t>
      </w:r>
      <w:r w:rsidR="00103619">
        <w:rPr>
          <w:rFonts w:ascii="Times New Roman" w:hAnsi="Times New Roman" w:cs="Times New Roman"/>
          <w:sz w:val="24"/>
          <w:szCs w:val="24"/>
        </w:rPr>
        <w:t>ice of</w:t>
      </w:r>
      <w:r>
        <w:rPr>
          <w:rFonts w:ascii="Times New Roman" w:hAnsi="Times New Roman" w:cs="Times New Roman"/>
          <w:sz w:val="24"/>
          <w:szCs w:val="24"/>
        </w:rPr>
        <w:t xml:space="preserve"> the size and shape </w:t>
      </w:r>
      <w:r w:rsidR="00103619">
        <w:rPr>
          <w:rFonts w:ascii="Times New Roman" w:hAnsi="Times New Roman" w:cs="Times New Roman"/>
          <w:sz w:val="24"/>
          <w:szCs w:val="24"/>
        </w:rPr>
        <w:t xml:space="preserve">of the land cover buffer around each sampled segment. We did so </w:t>
      </w:r>
      <w:r>
        <w:rPr>
          <w:rFonts w:ascii="Times New Roman" w:hAnsi="Times New Roman" w:cs="Times New Roman"/>
          <w:sz w:val="24"/>
          <w:szCs w:val="24"/>
        </w:rPr>
        <w:t>by comparing values of the WAIC-loo information criterion</w:t>
      </w:r>
      <w:bookmarkStart w:id="77" w:name="ZOTERO_BREF_9XS4KJYPWEJf"/>
      <w:r w:rsidR="00103619">
        <w:rPr>
          <w:rFonts w:ascii="Times New Roman" w:hAnsi="Times New Roman" w:cs="Times New Roman"/>
          <w:sz w:val="24"/>
          <w:szCs w:val="24"/>
          <w:vertAlign w:val="superscript"/>
        </w:rPr>
        <w:t xml:space="preserve">46 </w:t>
      </w:r>
      <w:r w:rsidR="00103619">
        <w:rPr>
          <w:rFonts w:ascii="Times New Roman" w:hAnsi="Times New Roman" w:cs="Times New Roman"/>
          <w:sz w:val="24"/>
          <w:szCs w:val="24"/>
        </w:rPr>
        <w:t>of four different models, each computed using land cover data calculated with the</w:t>
      </w:r>
      <w:r w:rsidR="003D159D">
        <w:rPr>
          <w:rFonts w:ascii="Times New Roman" w:hAnsi="Times New Roman" w:cs="Times New Roman"/>
          <w:sz w:val="24"/>
          <w:szCs w:val="24"/>
        </w:rPr>
        <w:t xml:space="preserve"> two </w:t>
      </w:r>
      <w:r w:rsidR="00103619">
        <w:rPr>
          <w:rFonts w:ascii="Times New Roman" w:hAnsi="Times New Roman" w:cs="Times New Roman"/>
          <w:sz w:val="24"/>
          <w:szCs w:val="24"/>
        </w:rPr>
        <w:t xml:space="preserve">different </w:t>
      </w:r>
      <w:r w:rsidR="00103619" w:rsidRPr="002E62AE">
        <w:rPr>
          <w:rFonts w:ascii="Times New Roman" w:hAnsi="Times New Roman" w:cs="Times New Roman"/>
          <w:sz w:val="24"/>
          <w:szCs w:val="24"/>
        </w:rPr>
        <w:t>buffer options</w:t>
      </w:r>
      <w:bookmarkEnd w:id="77"/>
      <w:r w:rsidR="003D159D">
        <w:rPr>
          <w:rFonts w:ascii="Times New Roman" w:hAnsi="Times New Roman" w:cs="Times New Roman"/>
          <w:sz w:val="24"/>
          <w:szCs w:val="24"/>
        </w:rPr>
        <w:t xml:space="preserve"> of various sizes</w:t>
      </w:r>
      <w:r w:rsidR="002E62AE" w:rsidRPr="00886215">
        <w:rPr>
          <w:rFonts w:ascii="Times New Roman" w:hAnsi="Times New Roman" w:cs="Times New Roman"/>
          <w:sz w:val="24"/>
          <w:szCs w:val="24"/>
        </w:rPr>
        <w:t xml:space="preserve">: </w:t>
      </w:r>
      <w:r w:rsidR="00FB3225">
        <w:rPr>
          <w:rFonts w:ascii="Times New Roman" w:hAnsi="Times New Roman" w:cs="Times New Roman"/>
          <w:sz w:val="24"/>
          <w:szCs w:val="24"/>
        </w:rPr>
        <w:t xml:space="preserve">a circular buffer around the centroid of the polygon defined by the vertices of each segment (4000m radius) and a series of buffers around the segment line (500m, 2000m and 4000m radius). </w:t>
      </w:r>
      <w:r>
        <w:rPr>
          <w:rFonts w:ascii="Times New Roman" w:hAnsi="Times New Roman" w:cs="Times New Roman"/>
          <w:sz w:val="24"/>
          <w:szCs w:val="24"/>
        </w:rPr>
        <w:t xml:space="preserve">This approach was implemented through the </w:t>
      </w:r>
      <w:r>
        <w:rPr>
          <w:rFonts w:ascii="Times New Roman" w:hAnsi="Times New Roman" w:cs="Times New Roman"/>
          <w:i/>
          <w:iCs/>
          <w:sz w:val="24"/>
          <w:szCs w:val="24"/>
        </w:rPr>
        <w:t>loo</w:t>
      </w:r>
      <w:r>
        <w:rPr>
          <w:rFonts w:ascii="Times New Roman" w:hAnsi="Times New Roman" w:cs="Times New Roman"/>
          <w:sz w:val="24"/>
          <w:szCs w:val="24"/>
        </w:rPr>
        <w:t xml:space="preserve"> R package version 2.1 which provides an improvement on the original Watanabe-Akaike Information Criterion by including diagnostic measures around the point-wise log-likelihood value estimated around each sample draw</w:t>
      </w:r>
      <w:bookmarkStart w:id="78" w:name="ZOTERO_BREF_nWb3GQlInPym"/>
      <w:r>
        <w:rPr>
          <w:rFonts w:ascii="Times New Roman" w:hAnsi="Times New Roman" w:cs="Times New Roman"/>
          <w:sz w:val="24"/>
          <w:szCs w:val="24"/>
          <w:vertAlign w:val="superscript"/>
        </w:rPr>
        <w:t>47</w:t>
      </w:r>
      <w:bookmarkEnd w:id="78"/>
      <w:r>
        <w:rPr>
          <w:rFonts w:ascii="Times New Roman" w:hAnsi="Times New Roman" w:cs="Times New Roman"/>
          <w:sz w:val="24"/>
          <w:szCs w:val="24"/>
        </w:rPr>
        <w:t>.</w:t>
      </w:r>
      <w:r w:rsidR="00103619">
        <w:rPr>
          <w:rFonts w:ascii="Times New Roman" w:hAnsi="Times New Roman" w:cs="Times New Roman"/>
          <w:sz w:val="24"/>
          <w:szCs w:val="24"/>
        </w:rPr>
        <w:t xml:space="preserve"> </w:t>
      </w:r>
    </w:p>
    <w:bookmarkEnd w:id="76"/>
    <w:p w14:paraId="3CAA41B8" w14:textId="77777777" w:rsidR="00AC3C1A" w:rsidRDefault="00AC3C1A">
      <w:pPr>
        <w:spacing w:after="0" w:line="480" w:lineRule="auto"/>
        <w:jc w:val="both"/>
        <w:rPr>
          <w:rFonts w:ascii="Times New Roman" w:hAnsi="Times New Roman" w:cs="Times New Roman"/>
          <w:sz w:val="24"/>
          <w:szCs w:val="24"/>
        </w:rPr>
      </w:pPr>
    </w:p>
    <w:p w14:paraId="6AA806D5" w14:textId="77777777" w:rsidR="00AC3C1A" w:rsidRDefault="00C067C2">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Mapping of model predictions</w:t>
      </w:r>
    </w:p>
    <w:p w14:paraId="0EF9EA72" w14:textId="1C40475E" w:rsidR="00CE6BA9" w:rsidRDefault="00C067C2" w:rsidP="00CE6BA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A map of the USA (Fig. 1) was produced to represent the predicted extinction debts and colonisation credits (i.e. positive or negative distance in number of species from the expected equilibria). The map was produced on a hexagonal grid at a spatial resolution of 10km vertex-to-opposite-vertex, with each hexagon covering a total of 86 km</w:t>
      </w:r>
      <w:r>
        <w:rPr>
          <w:rFonts w:ascii="Times New Roman" w:hAnsi="Times New Roman" w:cs="Times New Roman"/>
          <w:sz w:val="24"/>
          <w:szCs w:val="24"/>
          <w:vertAlign w:val="superscript"/>
        </w:rPr>
        <w:t>2</w:t>
      </w:r>
      <w:r>
        <w:rPr>
          <w:rFonts w:ascii="Times New Roman" w:hAnsi="Times New Roman" w:cs="Times New Roman"/>
          <w:sz w:val="24"/>
          <w:szCs w:val="24"/>
        </w:rPr>
        <w:t>. Values of extinction debt and colonisation credit were calculated by subtracting the predicted effective number of species produced by the model (Eq. 3) from the predicted effective number of species at equilibrium</w:t>
      </w:r>
      <w:r w:rsidR="004F61F8">
        <w:rPr>
          <w:rFonts w:ascii="Times New Roman" w:hAnsi="Times New Roman" w:cs="Times New Roman"/>
          <w:sz w:val="24"/>
          <w:szCs w:val="24"/>
        </w:rPr>
        <w:t xml:space="preserve"> in 2016 (i.e. when the legacy component equal 1)</w:t>
      </w:r>
      <w:r>
        <w:rPr>
          <w:rFonts w:ascii="Times New Roman" w:hAnsi="Times New Roman" w:cs="Times New Roman"/>
          <w:sz w:val="24"/>
          <w:szCs w:val="24"/>
        </w:rPr>
        <w:t>. To correctly propagate and represent uncertainty in the extinction debts and coloni</w:t>
      </w:r>
      <w:r w:rsidR="002C293C">
        <w:rPr>
          <w:rFonts w:ascii="Times New Roman" w:hAnsi="Times New Roman" w:cs="Times New Roman"/>
          <w:sz w:val="24"/>
          <w:szCs w:val="24"/>
        </w:rPr>
        <w:t>s</w:t>
      </w:r>
      <w:r>
        <w:rPr>
          <w:rFonts w:ascii="Times New Roman" w:hAnsi="Times New Roman" w:cs="Times New Roman"/>
          <w:sz w:val="24"/>
          <w:szCs w:val="24"/>
        </w:rPr>
        <w:t>ation credits presented</w:t>
      </w:r>
      <w:r w:rsidR="002C293C">
        <w:rPr>
          <w:rFonts w:ascii="Times New Roman" w:hAnsi="Times New Roman" w:cs="Times New Roman"/>
          <w:sz w:val="24"/>
          <w:szCs w:val="24"/>
        </w:rPr>
        <w:t>,</w:t>
      </w:r>
      <w:r>
        <w:rPr>
          <w:rFonts w:ascii="Times New Roman" w:hAnsi="Times New Roman" w:cs="Times New Roman"/>
          <w:sz w:val="24"/>
          <w:szCs w:val="24"/>
        </w:rPr>
        <w:t xml:space="preserve"> this process was repeated 1000 times for predictions originating from different</w:t>
      </w:r>
      <w:r w:rsidR="00BA4637">
        <w:rPr>
          <w:rFonts w:ascii="Times New Roman" w:hAnsi="Times New Roman" w:cs="Times New Roman"/>
          <w:sz w:val="24"/>
          <w:szCs w:val="24"/>
        </w:rPr>
        <w:t xml:space="preserve"> draws from the</w:t>
      </w:r>
      <w:r>
        <w:rPr>
          <w:rFonts w:ascii="Times New Roman" w:hAnsi="Times New Roman" w:cs="Times New Roman"/>
          <w:sz w:val="24"/>
          <w:szCs w:val="24"/>
        </w:rPr>
        <w:t xml:space="preserve"> posterior distribution. Uncertainty </w:t>
      </w:r>
      <w:r w:rsidR="00886215">
        <w:rPr>
          <w:rFonts w:ascii="Times New Roman" w:hAnsi="Times New Roman" w:cs="Times New Roman"/>
          <w:sz w:val="24"/>
          <w:szCs w:val="24"/>
        </w:rPr>
        <w:t>in the form of the</w:t>
      </w:r>
      <w:r w:rsidR="00AD190D">
        <w:rPr>
          <w:rFonts w:ascii="Times New Roman" w:hAnsi="Times New Roman" w:cs="Times New Roman"/>
          <w:sz w:val="24"/>
          <w:szCs w:val="24"/>
        </w:rPr>
        <w:t xml:space="preserve"> geometric</w:t>
      </w:r>
      <w:r w:rsidR="00886215">
        <w:rPr>
          <w:rFonts w:ascii="Times New Roman" w:hAnsi="Times New Roman" w:cs="Times New Roman"/>
          <w:sz w:val="24"/>
          <w:szCs w:val="24"/>
        </w:rPr>
        <w:t xml:space="preserve"> coefficient of variation, calculated as</w:t>
      </w:r>
      <w:r w:rsidR="00597CE1">
        <w:rPr>
          <w:rFonts w:ascii="Times New Roman" w:hAnsi="Times New Roman" w:cs="Times New Roman"/>
          <w:sz w:val="24"/>
          <w:szCs w:val="24"/>
        </w:rPr>
        <w:t xml:space="preserve"> </w:t>
      </w:r>
      <w:r w:rsidR="00AD190D" w:rsidRPr="004F61F8">
        <w:rPr>
          <w:rFonts w:ascii="Cambria Math" w:hAnsi="Cambria Math" w:cs="Times New Roman"/>
          <w:sz w:val="24"/>
          <w:szCs w:val="24"/>
        </w:rPr>
        <w:lastRenderedPageBreak/>
        <w:t>sqrt(exp(log(sd</w:t>
      </w:r>
      <w:r w:rsidR="00597CE1" w:rsidRPr="004F61F8">
        <w:rPr>
          <w:rFonts w:ascii="Cambria Math" w:hAnsi="Cambria Math" w:cs="Times New Roman"/>
          <w:sz w:val="24"/>
          <w:szCs w:val="24"/>
        </w:rPr>
        <w:t>+1</w:t>
      </w:r>
      <w:r w:rsidR="00AD190D" w:rsidRPr="004F61F8">
        <w:rPr>
          <w:rFonts w:ascii="Cambria Math" w:hAnsi="Cambria Math" w:cs="Times New Roman"/>
          <w:sz w:val="24"/>
          <w:szCs w:val="24"/>
        </w:rPr>
        <w:t>)^2)-1),</w:t>
      </w:r>
      <w:r w:rsidR="00886215">
        <w:rPr>
          <w:rFonts w:ascii="Times New Roman" w:hAnsi="Times New Roman" w:cs="Times New Roman"/>
          <w:sz w:val="24"/>
          <w:szCs w:val="24"/>
        </w:rPr>
        <w:t xml:space="preserve"> is </w:t>
      </w:r>
      <w:r>
        <w:rPr>
          <w:rFonts w:ascii="Times New Roman" w:hAnsi="Times New Roman" w:cs="Times New Roman"/>
          <w:sz w:val="24"/>
          <w:szCs w:val="24"/>
        </w:rPr>
        <w:t>map</w:t>
      </w:r>
      <w:r w:rsidR="00886215">
        <w:rPr>
          <w:rFonts w:ascii="Times New Roman" w:hAnsi="Times New Roman" w:cs="Times New Roman"/>
          <w:sz w:val="24"/>
          <w:szCs w:val="24"/>
        </w:rPr>
        <w:t>ped</w:t>
      </w:r>
      <w:r>
        <w:rPr>
          <w:rFonts w:ascii="Times New Roman" w:hAnsi="Times New Roman" w:cs="Times New Roman"/>
          <w:sz w:val="24"/>
          <w:szCs w:val="24"/>
        </w:rPr>
        <w:t xml:space="preserve"> in Fig. S</w:t>
      </w:r>
      <w:r w:rsidR="00292F0F">
        <w:rPr>
          <w:rFonts w:ascii="Times New Roman" w:hAnsi="Times New Roman" w:cs="Times New Roman"/>
          <w:sz w:val="24"/>
          <w:szCs w:val="24"/>
        </w:rPr>
        <w:t>7</w:t>
      </w:r>
      <w:r w:rsidR="00886215">
        <w:rPr>
          <w:rFonts w:ascii="Times New Roman" w:hAnsi="Times New Roman" w:cs="Times New Roman"/>
          <w:sz w:val="24"/>
          <w:szCs w:val="24"/>
        </w:rPr>
        <w:t xml:space="preserve"> (panel A)</w:t>
      </w:r>
      <w:r>
        <w:rPr>
          <w:rFonts w:ascii="Times New Roman" w:hAnsi="Times New Roman" w:cs="Times New Roman"/>
          <w:sz w:val="24"/>
          <w:szCs w:val="24"/>
        </w:rPr>
        <w:t>.</w:t>
      </w:r>
      <w:r w:rsidR="00886215">
        <w:rPr>
          <w:rFonts w:ascii="Times New Roman" w:hAnsi="Times New Roman" w:cs="Times New Roman"/>
          <w:sz w:val="24"/>
          <w:szCs w:val="24"/>
        </w:rPr>
        <w:t xml:space="preserve"> Fig. S7 also includes</w:t>
      </w:r>
      <w:r w:rsidR="00AD190D">
        <w:rPr>
          <w:rFonts w:ascii="Times New Roman" w:hAnsi="Times New Roman" w:cs="Times New Roman"/>
          <w:sz w:val="24"/>
          <w:szCs w:val="24"/>
        </w:rPr>
        <w:t xml:space="preserve"> a copy of Fig.1 </w:t>
      </w:r>
      <w:r w:rsidR="00BA4637">
        <w:rPr>
          <w:rFonts w:ascii="Times New Roman" w:hAnsi="Times New Roman" w:cs="Times New Roman"/>
          <w:sz w:val="24"/>
          <w:szCs w:val="24"/>
        </w:rPr>
        <w:t xml:space="preserve">(panel B) </w:t>
      </w:r>
      <w:r w:rsidR="00AD190D">
        <w:rPr>
          <w:rFonts w:ascii="Times New Roman" w:hAnsi="Times New Roman" w:cs="Times New Roman"/>
          <w:sz w:val="24"/>
          <w:szCs w:val="24"/>
        </w:rPr>
        <w:t>for reference</w:t>
      </w:r>
      <w:r w:rsidR="00BA4637">
        <w:rPr>
          <w:rFonts w:ascii="Times New Roman" w:hAnsi="Times New Roman" w:cs="Times New Roman"/>
          <w:sz w:val="24"/>
          <w:szCs w:val="24"/>
        </w:rPr>
        <w:t>, alongside</w:t>
      </w:r>
      <w:r w:rsidR="00886215">
        <w:rPr>
          <w:rFonts w:ascii="Times New Roman" w:hAnsi="Times New Roman" w:cs="Times New Roman"/>
          <w:sz w:val="24"/>
          <w:szCs w:val="24"/>
        </w:rPr>
        <w:t xml:space="preserve"> upper (panel C) and lower (panel D) credible intervals</w:t>
      </w:r>
      <w:r w:rsidR="00AD190D">
        <w:rPr>
          <w:rFonts w:ascii="Times New Roman" w:hAnsi="Times New Roman" w:cs="Times New Roman"/>
          <w:sz w:val="24"/>
          <w:szCs w:val="24"/>
        </w:rPr>
        <w:t>.</w:t>
      </w:r>
    </w:p>
    <w:p w14:paraId="0D3F44EB" w14:textId="21DDC66B" w:rsidR="00CE6BA9" w:rsidRDefault="00CE6BA9" w:rsidP="00CE6BA9">
      <w:pPr>
        <w:spacing w:after="0" w:line="480" w:lineRule="auto"/>
        <w:ind w:firstLine="720"/>
        <w:jc w:val="both"/>
        <w:rPr>
          <w:rFonts w:ascii="Times New Roman" w:hAnsi="Times New Roman" w:cs="Times New Roman"/>
          <w:sz w:val="24"/>
          <w:szCs w:val="24"/>
        </w:rPr>
      </w:pPr>
      <w:r w:rsidRPr="00CE6BA9">
        <w:rPr>
          <w:rFonts w:ascii="Times New Roman" w:hAnsi="Times New Roman" w:cs="Times New Roman"/>
          <w:sz w:val="24"/>
          <w:szCs w:val="24"/>
        </w:rPr>
        <w:t>Over/</w:t>
      </w:r>
      <w:r w:rsidR="00BA4637">
        <w:rPr>
          <w:rFonts w:ascii="Times New Roman" w:hAnsi="Times New Roman" w:cs="Times New Roman"/>
          <w:sz w:val="24"/>
          <w:szCs w:val="24"/>
        </w:rPr>
        <w:t>u</w:t>
      </w:r>
      <w:r w:rsidRPr="00CE6BA9">
        <w:rPr>
          <w:rFonts w:ascii="Times New Roman" w:hAnsi="Times New Roman" w:cs="Times New Roman"/>
          <w:sz w:val="24"/>
          <w:szCs w:val="24"/>
        </w:rPr>
        <w:t>nder</w:t>
      </w:r>
      <w:r w:rsidR="00BA4637">
        <w:rPr>
          <w:rFonts w:ascii="Times New Roman" w:hAnsi="Times New Roman" w:cs="Times New Roman"/>
          <w:sz w:val="24"/>
          <w:szCs w:val="24"/>
        </w:rPr>
        <w:t>-</w:t>
      </w:r>
      <w:r w:rsidRPr="00CE6BA9">
        <w:rPr>
          <w:rFonts w:ascii="Times New Roman" w:hAnsi="Times New Roman" w:cs="Times New Roman"/>
          <w:sz w:val="24"/>
          <w:szCs w:val="24"/>
        </w:rPr>
        <w:t>estimation values of biodiversity that could arise by neglecting debts and credits were computed as th</w:t>
      </w:r>
      <w:r w:rsidR="005D41D8">
        <w:rPr>
          <w:rFonts w:ascii="Times New Roman" w:hAnsi="Times New Roman" w:cs="Times New Roman"/>
          <w:sz w:val="24"/>
          <w:szCs w:val="24"/>
        </w:rPr>
        <w:t>e difference between the equilibrium</w:t>
      </w:r>
      <w:r w:rsidR="00DF1F06">
        <w:rPr>
          <w:rFonts w:ascii="Times New Roman" w:hAnsi="Times New Roman" w:cs="Times New Roman"/>
          <w:sz w:val="24"/>
          <w:szCs w:val="24"/>
        </w:rPr>
        <w:t xml:space="preserve"> model</w:t>
      </w:r>
      <w:r w:rsidR="005D41D8">
        <w:rPr>
          <w:rFonts w:ascii="Times New Roman" w:hAnsi="Times New Roman" w:cs="Times New Roman"/>
          <w:sz w:val="24"/>
          <w:szCs w:val="24"/>
        </w:rPr>
        <w:t xml:space="preserve"> and the predicted l</w:t>
      </w:r>
      <w:r w:rsidR="00DF1F06">
        <w:rPr>
          <w:rFonts w:ascii="Times New Roman" w:hAnsi="Times New Roman" w:cs="Times New Roman"/>
          <w:sz w:val="24"/>
          <w:szCs w:val="24"/>
        </w:rPr>
        <w:t>egacy model</w:t>
      </w:r>
      <w:r w:rsidR="005D41D8">
        <w:rPr>
          <w:rFonts w:ascii="Times New Roman" w:hAnsi="Times New Roman" w:cs="Times New Roman"/>
          <w:sz w:val="24"/>
          <w:szCs w:val="24"/>
        </w:rPr>
        <w:t xml:space="preserve"> </w:t>
      </w:r>
      <w:r w:rsidR="00797549">
        <w:rPr>
          <w:rFonts w:ascii="Times New Roman" w:hAnsi="Times New Roman" w:cs="Times New Roman"/>
          <w:sz w:val="24"/>
          <w:szCs w:val="24"/>
        </w:rPr>
        <w:t xml:space="preserve">predicted </w:t>
      </w:r>
      <w:r w:rsidR="005D41D8">
        <w:rPr>
          <w:rFonts w:ascii="Times New Roman" w:hAnsi="Times New Roman" w:cs="Times New Roman"/>
          <w:sz w:val="24"/>
          <w:szCs w:val="24"/>
        </w:rPr>
        <w:t>effective number of species multiplied by 100 and then divided by the predicted effective number of species</w:t>
      </w:r>
      <w:r w:rsidR="00797549">
        <w:rPr>
          <w:rFonts w:ascii="Times New Roman" w:hAnsi="Times New Roman" w:cs="Times New Roman"/>
          <w:sz w:val="24"/>
          <w:szCs w:val="24"/>
        </w:rPr>
        <w:t xml:space="preserve"> under the legacy model</w:t>
      </w:r>
      <w:r w:rsidR="005D41D8">
        <w:rPr>
          <w:rFonts w:ascii="Times New Roman" w:hAnsi="Times New Roman" w:cs="Times New Roman"/>
          <w:sz w:val="24"/>
          <w:szCs w:val="24"/>
        </w:rPr>
        <w:t xml:space="preserve">. </w:t>
      </w:r>
      <w:r w:rsidR="004F61F8" w:rsidRPr="004F61F8">
        <w:rPr>
          <w:rFonts w:ascii="Times New Roman" w:hAnsi="Times New Roman" w:cs="Times New Roman"/>
          <w:sz w:val="24"/>
          <w:szCs w:val="24"/>
        </w:rPr>
        <w:t xml:space="preserve">This calculation results in a </w:t>
      </w:r>
      <w:r w:rsidR="004F61F8">
        <w:rPr>
          <w:rFonts w:ascii="Times New Roman" w:hAnsi="Times New Roman" w:cs="Times New Roman"/>
          <w:sz w:val="24"/>
          <w:szCs w:val="24"/>
        </w:rPr>
        <w:t xml:space="preserve">percentage </w:t>
      </w:r>
      <w:r w:rsidR="004F61F8" w:rsidRPr="004F61F8">
        <w:rPr>
          <w:rFonts w:ascii="Times New Roman" w:hAnsi="Times New Roman" w:cs="Times New Roman"/>
          <w:sz w:val="24"/>
          <w:szCs w:val="24"/>
        </w:rPr>
        <w:t>measurement of the extent to which (in relative terms) the current effective number of species under- or over-estimates the diversity that a given landscape can sustain</w:t>
      </w:r>
      <w:r w:rsidR="004F61F8">
        <w:rPr>
          <w:rFonts w:ascii="Times New Roman" w:hAnsi="Times New Roman" w:cs="Times New Roman"/>
          <w:sz w:val="24"/>
          <w:szCs w:val="24"/>
        </w:rPr>
        <w:t xml:space="preserve"> at equilibrium</w:t>
      </w:r>
      <w:r w:rsidR="004F61F8" w:rsidRPr="004F61F8">
        <w:rPr>
          <w:rFonts w:ascii="Times New Roman" w:hAnsi="Times New Roman" w:cs="Times New Roman"/>
          <w:sz w:val="24"/>
          <w:szCs w:val="24"/>
        </w:rPr>
        <w:t>.</w:t>
      </w:r>
    </w:p>
    <w:p w14:paraId="03121F87" w14:textId="5BD2D976" w:rsidR="00464E4F" w:rsidRDefault="00464E4F" w:rsidP="00CE6BA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To further validate our predicted extinction debts and coloni</w:t>
      </w:r>
      <w:r w:rsidR="00797549">
        <w:rPr>
          <w:rFonts w:ascii="Times New Roman" w:hAnsi="Times New Roman" w:cs="Times New Roman"/>
          <w:sz w:val="24"/>
          <w:szCs w:val="24"/>
        </w:rPr>
        <w:t>s</w:t>
      </w:r>
      <w:r>
        <w:rPr>
          <w:rFonts w:ascii="Times New Roman" w:hAnsi="Times New Roman" w:cs="Times New Roman"/>
          <w:sz w:val="24"/>
          <w:szCs w:val="24"/>
        </w:rPr>
        <w:t>ation credits</w:t>
      </w:r>
      <w:r w:rsidR="00797549">
        <w:rPr>
          <w:rFonts w:ascii="Times New Roman" w:hAnsi="Times New Roman" w:cs="Times New Roman"/>
          <w:sz w:val="24"/>
          <w:szCs w:val="24"/>
        </w:rPr>
        <w:t>,</w:t>
      </w:r>
      <w:r>
        <w:rPr>
          <w:rFonts w:ascii="Times New Roman" w:hAnsi="Times New Roman" w:cs="Times New Roman"/>
          <w:sz w:val="24"/>
          <w:szCs w:val="24"/>
        </w:rPr>
        <w:t xml:space="preserve"> we compared the direction of the expected changes with the recorded difference in effective number of species between 2016 and 2019 (the latest year for which data is available). To do so we sourced bird abundances from the North American Breeding Bird Survey (BBS) dataset</w:t>
      </w:r>
      <w:r>
        <w:rPr>
          <w:rFonts w:ascii="Times New Roman" w:hAnsi="Times New Roman" w:cs="Times New Roman"/>
          <w:sz w:val="24"/>
          <w:szCs w:val="24"/>
          <w:vertAlign w:val="superscript"/>
        </w:rPr>
        <w:t>14,32</w:t>
      </w:r>
      <w:r>
        <w:rPr>
          <w:rFonts w:ascii="Times New Roman" w:hAnsi="Times New Roman" w:cs="Times New Roman"/>
          <w:sz w:val="24"/>
          <w:szCs w:val="24"/>
        </w:rPr>
        <w:t xml:space="preserve"> for the year 2019 and </w:t>
      </w:r>
      <w:r w:rsidR="00F24F75">
        <w:rPr>
          <w:rFonts w:ascii="Times New Roman" w:hAnsi="Times New Roman" w:cs="Times New Roman"/>
          <w:sz w:val="24"/>
          <w:szCs w:val="24"/>
        </w:rPr>
        <w:t xml:space="preserve">conducted the same data processing </w:t>
      </w:r>
      <w:r>
        <w:rPr>
          <w:rFonts w:ascii="Times New Roman" w:hAnsi="Times New Roman" w:cs="Times New Roman"/>
          <w:sz w:val="24"/>
          <w:szCs w:val="24"/>
        </w:rPr>
        <w:t>as described above for the other two timepoints. We then conducted a Pearson correlation test to assess how well the observed change follow</w:t>
      </w:r>
      <w:r w:rsidR="00F24F75">
        <w:rPr>
          <w:rFonts w:ascii="Times New Roman" w:hAnsi="Times New Roman" w:cs="Times New Roman"/>
          <w:sz w:val="24"/>
          <w:szCs w:val="24"/>
        </w:rPr>
        <w:t>ed</w:t>
      </w:r>
      <w:r>
        <w:rPr>
          <w:rFonts w:ascii="Times New Roman" w:hAnsi="Times New Roman" w:cs="Times New Roman"/>
          <w:sz w:val="24"/>
          <w:szCs w:val="24"/>
        </w:rPr>
        <w:t xml:space="preserve"> the </w:t>
      </w:r>
      <w:r w:rsidR="00F24F75">
        <w:rPr>
          <w:rFonts w:ascii="Times New Roman" w:hAnsi="Times New Roman" w:cs="Times New Roman"/>
          <w:sz w:val="24"/>
          <w:szCs w:val="24"/>
        </w:rPr>
        <w:t xml:space="preserve">model </w:t>
      </w:r>
      <w:r>
        <w:rPr>
          <w:rFonts w:ascii="Times New Roman" w:hAnsi="Times New Roman" w:cs="Times New Roman"/>
          <w:sz w:val="24"/>
          <w:szCs w:val="24"/>
        </w:rPr>
        <w:t>predicted one</w:t>
      </w:r>
      <w:r w:rsidR="00F24F75">
        <w:rPr>
          <w:rFonts w:ascii="Times New Roman" w:hAnsi="Times New Roman" w:cs="Times New Roman"/>
          <w:sz w:val="24"/>
          <w:szCs w:val="24"/>
        </w:rPr>
        <w:t>. W</w:t>
      </w:r>
      <w:r>
        <w:rPr>
          <w:rFonts w:ascii="Times New Roman" w:hAnsi="Times New Roman" w:cs="Times New Roman"/>
          <w:sz w:val="24"/>
          <w:szCs w:val="24"/>
        </w:rPr>
        <w:t>e are nevertheless aware that a 3</w:t>
      </w:r>
      <w:r w:rsidR="00F24F75">
        <w:rPr>
          <w:rFonts w:ascii="Times New Roman" w:hAnsi="Times New Roman" w:cs="Times New Roman"/>
          <w:sz w:val="24"/>
          <w:szCs w:val="24"/>
        </w:rPr>
        <w:t>-</w:t>
      </w:r>
      <w:r>
        <w:rPr>
          <w:rFonts w:ascii="Times New Roman" w:hAnsi="Times New Roman" w:cs="Times New Roman"/>
          <w:sz w:val="24"/>
          <w:szCs w:val="24"/>
        </w:rPr>
        <w:t xml:space="preserve">year </w:t>
      </w:r>
      <w:r w:rsidR="00F24F75">
        <w:rPr>
          <w:rFonts w:ascii="Times New Roman" w:hAnsi="Times New Roman" w:cs="Times New Roman"/>
          <w:sz w:val="24"/>
          <w:szCs w:val="24"/>
        </w:rPr>
        <w:t xml:space="preserve">timeframe is unlikely to </w:t>
      </w:r>
      <w:r>
        <w:rPr>
          <w:rFonts w:ascii="Times New Roman" w:hAnsi="Times New Roman" w:cs="Times New Roman"/>
          <w:sz w:val="24"/>
          <w:szCs w:val="24"/>
        </w:rPr>
        <w:t>be large enough for debts and credits to fully manifest.</w:t>
      </w:r>
    </w:p>
    <w:p w14:paraId="6907A26E" w14:textId="0958DA43" w:rsidR="00AC3C1A" w:rsidRDefault="001B61A5">
      <w:pPr>
        <w:spacing w:after="0" w:line="480" w:lineRule="auto"/>
        <w:ind w:firstLine="720"/>
        <w:jc w:val="both"/>
      </w:pPr>
      <w:r>
        <w:rPr>
          <w:rFonts w:ascii="Times New Roman" w:hAnsi="Times New Roman" w:cs="Times New Roman"/>
          <w:sz w:val="24"/>
          <w:szCs w:val="24"/>
        </w:rPr>
        <w:t>P</w:t>
      </w:r>
      <w:r w:rsidR="00C067C2">
        <w:rPr>
          <w:rFonts w:ascii="Times New Roman" w:hAnsi="Times New Roman" w:cs="Times New Roman"/>
          <w:sz w:val="24"/>
          <w:szCs w:val="24"/>
        </w:rPr>
        <w:t xml:space="preserve">lots were also generated to describe the behaviour of the mixture weight, </w:t>
      </w:r>
      <m:oMath>
        <m:r>
          <w:rPr>
            <w:rFonts w:ascii="Cambria Math" w:hAnsi="Cambria Math"/>
          </w:rPr>
          <m:t>ω</m:t>
        </m:r>
      </m:oMath>
      <w:r w:rsidR="00C067C2">
        <w:rPr>
          <w:rFonts w:ascii="Times New Roman" w:eastAsia="Yu Mincho" w:hAnsi="Times New Roman" w:cs="Times New Roman"/>
          <w:sz w:val="24"/>
          <w:szCs w:val="24"/>
        </w:rPr>
        <w:t xml:space="preserve"> (Eq. 7), which captures the contribution (weighting) of the landscape composition in determining the effective number of species at the two timepoints</w:t>
      </w:r>
      <w:r>
        <w:rPr>
          <w:rFonts w:ascii="Times New Roman" w:eastAsia="Yu Mincho" w:hAnsi="Times New Roman" w:cs="Times New Roman"/>
          <w:sz w:val="24"/>
          <w:szCs w:val="24"/>
        </w:rPr>
        <w:t xml:space="preserve"> </w:t>
      </w:r>
      <w:r>
        <w:rPr>
          <w:rFonts w:ascii="Times New Roman" w:hAnsi="Times New Roman" w:cs="Times New Roman"/>
          <w:sz w:val="24"/>
          <w:szCs w:val="24"/>
        </w:rPr>
        <w:t>(Fig. 2 in the main text)</w:t>
      </w:r>
      <w:r w:rsidR="00C067C2">
        <w:rPr>
          <w:rFonts w:ascii="Times New Roman" w:eastAsia="Yu Mincho" w:hAnsi="Times New Roman" w:cs="Times New Roman"/>
          <w:sz w:val="24"/>
          <w:szCs w:val="24"/>
        </w:rPr>
        <w:t xml:space="preserve">. Values of </w:t>
      </w:r>
      <m:oMath>
        <m:r>
          <w:rPr>
            <w:rFonts w:ascii="Cambria Math" w:hAnsi="Cambria Math"/>
          </w:rPr>
          <m:t>ω</m:t>
        </m:r>
      </m:oMath>
      <w:r w:rsidR="00C067C2">
        <w:rPr>
          <w:rFonts w:ascii="Times New Roman" w:eastAsia="Yu Mincho" w:hAnsi="Times New Roman" w:cs="Times New Roman"/>
          <w:sz w:val="24"/>
          <w:szCs w:val="24"/>
        </w:rPr>
        <w:t>, across the whole spectrum of plausible land cover change values (i.e. from -100 to +100), were simulated by averaging over 10</w:t>
      </w:r>
      <w:r w:rsidR="0020498C">
        <w:rPr>
          <w:rFonts w:ascii="Times New Roman" w:eastAsia="Yu Mincho" w:hAnsi="Times New Roman" w:cs="Times New Roman"/>
          <w:sz w:val="24"/>
          <w:szCs w:val="24"/>
        </w:rPr>
        <w:t>,000</w:t>
      </w:r>
      <w:r w:rsidR="00C067C2">
        <w:rPr>
          <w:rFonts w:ascii="Times New Roman" w:eastAsia="Yu Mincho" w:hAnsi="Times New Roman" w:cs="Times New Roman"/>
          <w:sz w:val="24"/>
          <w:szCs w:val="24"/>
        </w:rPr>
        <w:t xml:space="preserve"> draws from the posterior distribution of each </w:t>
      </w:r>
      <m:oMath>
        <m:r>
          <w:rPr>
            <w:rFonts w:ascii="Cambria Math" w:hAnsi="Cambria Math"/>
          </w:rPr>
          <m:t>γ</m:t>
        </m:r>
      </m:oMath>
      <w:r w:rsidR="00C067C2">
        <w:rPr>
          <w:rFonts w:ascii="Times New Roman" w:eastAsia="Yu Mincho" w:hAnsi="Times New Roman" w:cs="Times New Roman"/>
          <w:sz w:val="24"/>
          <w:szCs w:val="24"/>
        </w:rPr>
        <w:t xml:space="preserve"> parameter. Credible intervals were measured by taking the 95% range of the 10</w:t>
      </w:r>
      <w:r w:rsidR="0020498C">
        <w:rPr>
          <w:rFonts w:ascii="Times New Roman" w:eastAsia="Yu Mincho" w:hAnsi="Times New Roman" w:cs="Times New Roman"/>
          <w:sz w:val="24"/>
          <w:szCs w:val="24"/>
        </w:rPr>
        <w:t xml:space="preserve">,000 </w:t>
      </w:r>
      <w:r w:rsidR="00C067C2">
        <w:rPr>
          <w:rFonts w:ascii="Times New Roman" w:eastAsia="Yu Mincho" w:hAnsi="Times New Roman" w:cs="Times New Roman"/>
          <w:sz w:val="24"/>
          <w:szCs w:val="24"/>
        </w:rPr>
        <w:t xml:space="preserve">draws. </w:t>
      </w:r>
    </w:p>
    <w:p w14:paraId="7CC87A5A" w14:textId="02D92AC8" w:rsidR="00CA497B" w:rsidRDefault="00CA497B">
      <w:pPr>
        <w:spacing w:after="0" w:line="480" w:lineRule="auto"/>
        <w:jc w:val="both"/>
        <w:rPr>
          <w:rFonts w:ascii="Times New Roman" w:eastAsia="Yu Mincho" w:hAnsi="Times New Roman" w:cs="Times New Roman"/>
          <w:sz w:val="24"/>
          <w:szCs w:val="24"/>
        </w:rPr>
      </w:pPr>
    </w:p>
    <w:p w14:paraId="604AF240" w14:textId="77777777" w:rsidR="00D44053" w:rsidRDefault="00D44053">
      <w:pPr>
        <w:spacing w:after="0" w:line="480" w:lineRule="auto"/>
        <w:jc w:val="both"/>
        <w:rPr>
          <w:rFonts w:ascii="Times New Roman" w:eastAsia="Yu Mincho" w:hAnsi="Times New Roman" w:cs="Times New Roman"/>
          <w:sz w:val="24"/>
          <w:szCs w:val="24"/>
        </w:rPr>
      </w:pPr>
    </w:p>
    <w:p w14:paraId="48E9A78C" w14:textId="5A58F1D9" w:rsidR="00AC3C1A" w:rsidRDefault="00C067C2">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Explaining spatial</w:t>
      </w:r>
      <w:r w:rsidR="00D20AA1">
        <w:rPr>
          <w:rFonts w:ascii="Times New Roman" w:hAnsi="Times New Roman" w:cs="Times New Roman"/>
          <w:b/>
          <w:bCs/>
          <w:sz w:val="24"/>
          <w:szCs w:val="24"/>
        </w:rPr>
        <w:t xml:space="preserve"> </w:t>
      </w:r>
      <w:r>
        <w:rPr>
          <w:rFonts w:ascii="Times New Roman" w:hAnsi="Times New Roman" w:cs="Times New Roman"/>
          <w:b/>
          <w:bCs/>
          <w:sz w:val="24"/>
          <w:szCs w:val="24"/>
        </w:rPr>
        <w:t>variation in debts and credits</w:t>
      </w:r>
    </w:p>
    <w:p w14:paraId="46CD8192" w14:textId="0EE2FBF1" w:rsidR="00AC3C1A" w:rsidRDefault="00C067C2">
      <w:pPr>
        <w:spacing w:after="0" w:line="480" w:lineRule="auto"/>
        <w:jc w:val="both"/>
      </w:pPr>
      <w:r>
        <w:rPr>
          <w:rFonts w:ascii="Times New Roman" w:eastAsia="Times New Roman" w:hAnsi="Times New Roman" w:cs="Times New Roman"/>
          <w:sz w:val="24"/>
          <w:szCs w:val="24"/>
        </w:rPr>
        <w:t>The extinction debts and colonisation credits predicted for the contiguous USA states were further modelled in order</w:t>
      </w:r>
      <w:r w:rsidR="008B20AC">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w:t>
      </w:r>
      <w:r>
        <w:rPr>
          <w:rFonts w:ascii="Times New Roman" w:hAnsi="Times New Roman" w:cs="Times New Roman"/>
          <w:sz w:val="24"/>
          <w:szCs w:val="24"/>
        </w:rPr>
        <w:t xml:space="preserve">identify which past land cover changes were the main drivers of </w:t>
      </w:r>
      <w:r w:rsidR="0000077F">
        <w:rPr>
          <w:rFonts w:ascii="Times New Roman" w:hAnsi="Times New Roman" w:cs="Times New Roman"/>
          <w:sz w:val="24"/>
          <w:szCs w:val="24"/>
        </w:rPr>
        <w:t>the invisible</w:t>
      </w:r>
      <w:r>
        <w:rPr>
          <w:rFonts w:ascii="Times New Roman" w:hAnsi="Times New Roman" w:cs="Times New Roman"/>
          <w:sz w:val="24"/>
          <w:szCs w:val="24"/>
        </w:rPr>
        <w:t xml:space="preserve"> biodiversity </w:t>
      </w:r>
      <w:r w:rsidR="0000077F">
        <w:rPr>
          <w:rFonts w:ascii="Times New Roman" w:hAnsi="Times New Roman" w:cs="Times New Roman"/>
          <w:sz w:val="24"/>
          <w:szCs w:val="24"/>
        </w:rPr>
        <w:t>in</w:t>
      </w:r>
      <w:r>
        <w:rPr>
          <w:rFonts w:ascii="Times New Roman" w:hAnsi="Times New Roman" w:cs="Times New Roman"/>
          <w:sz w:val="24"/>
          <w:szCs w:val="24"/>
        </w:rPr>
        <w:t xml:space="preserve"> USA bird communities. We considered as a response variable the values of debts or credits associated </w:t>
      </w:r>
      <w:r w:rsidR="00590837">
        <w:rPr>
          <w:rFonts w:ascii="Times New Roman" w:hAnsi="Times New Roman" w:cs="Times New Roman"/>
          <w:sz w:val="24"/>
          <w:szCs w:val="24"/>
        </w:rPr>
        <w:t xml:space="preserve">with </w:t>
      </w:r>
      <w:r>
        <w:rPr>
          <w:rFonts w:ascii="Times New Roman" w:hAnsi="Times New Roman" w:cs="Times New Roman"/>
          <w:sz w:val="24"/>
          <w:szCs w:val="24"/>
        </w:rPr>
        <w:t>the 92</w:t>
      </w:r>
      <w:r w:rsidR="00590837">
        <w:rPr>
          <w:rFonts w:ascii="Times New Roman" w:hAnsi="Times New Roman" w:cs="Times New Roman"/>
          <w:sz w:val="24"/>
          <w:szCs w:val="24"/>
        </w:rPr>
        <w:t>,</w:t>
      </w:r>
      <w:r>
        <w:rPr>
          <w:rFonts w:ascii="Times New Roman" w:hAnsi="Times New Roman" w:cs="Times New Roman"/>
          <w:sz w:val="24"/>
          <w:szCs w:val="24"/>
        </w:rPr>
        <w:t>000 individual 86km</w:t>
      </w:r>
      <w:r>
        <w:rPr>
          <w:rFonts w:ascii="Times New Roman" w:hAnsi="Times New Roman" w:cs="Times New Roman"/>
          <w:sz w:val="24"/>
          <w:szCs w:val="24"/>
          <w:vertAlign w:val="superscript"/>
        </w:rPr>
        <w:t>2</w:t>
      </w:r>
      <w:r>
        <w:rPr>
          <w:rFonts w:ascii="Times New Roman" w:hAnsi="Times New Roman" w:cs="Times New Roman"/>
          <w:sz w:val="24"/>
          <w:szCs w:val="24"/>
        </w:rPr>
        <w:t xml:space="preserve"> hexagons (Fig. 1). We then specified a Gaussian linear model including the magnitude of each land cover change as explanatory covariates. Positive and negative changes in each covariate were treated as separate linear components in order to differentiate their effects. The model was fitted to 1000 sets of debts and credits each originating from predictions based on </w:t>
      </w:r>
      <w:r w:rsidR="00590837">
        <w:rPr>
          <w:rFonts w:ascii="Times New Roman" w:hAnsi="Times New Roman" w:cs="Times New Roman"/>
          <w:sz w:val="24"/>
          <w:szCs w:val="24"/>
        </w:rPr>
        <w:t xml:space="preserve">independent draws from the </w:t>
      </w:r>
      <w:r>
        <w:rPr>
          <w:rFonts w:ascii="Times New Roman" w:hAnsi="Times New Roman" w:cs="Times New Roman"/>
          <w:sz w:val="24"/>
          <w:szCs w:val="24"/>
        </w:rPr>
        <w:t>posterior distribution. For each</w:t>
      </w:r>
      <w:r w:rsidR="00590837">
        <w:rPr>
          <w:rFonts w:ascii="Times New Roman" w:hAnsi="Times New Roman" w:cs="Times New Roman"/>
          <w:sz w:val="24"/>
          <w:szCs w:val="24"/>
        </w:rPr>
        <w:t>,</w:t>
      </w:r>
      <w:r w:rsidR="004F61F8">
        <w:rPr>
          <w:rFonts w:ascii="Times New Roman" w:hAnsi="Times New Roman" w:cs="Times New Roman"/>
          <w:sz w:val="24"/>
          <w:szCs w:val="24"/>
        </w:rPr>
        <w:t xml:space="preserve"> GLM fit </w:t>
      </w:r>
      <w:r>
        <w:rPr>
          <w:rFonts w:ascii="Times New Roman" w:hAnsi="Times New Roman" w:cs="Times New Roman"/>
          <w:sz w:val="24"/>
          <w:szCs w:val="24"/>
        </w:rPr>
        <w:t>we then subsequently sampled each parameter distribution another 1000 times and extracted the summari</w:t>
      </w:r>
      <w:r w:rsidR="00590837">
        <w:rPr>
          <w:rFonts w:ascii="Times New Roman" w:hAnsi="Times New Roman" w:cs="Times New Roman"/>
          <w:sz w:val="24"/>
          <w:szCs w:val="24"/>
        </w:rPr>
        <w:t>s</w:t>
      </w:r>
      <w:r>
        <w:rPr>
          <w:rFonts w:ascii="Times New Roman" w:hAnsi="Times New Roman" w:cs="Times New Roman"/>
          <w:sz w:val="24"/>
          <w:szCs w:val="24"/>
        </w:rPr>
        <w:t>ed parameter estimates</w:t>
      </w:r>
      <w:r w:rsidR="00BE71D4">
        <w:rPr>
          <w:rFonts w:ascii="Times New Roman" w:hAnsi="Times New Roman" w:cs="Times New Roman"/>
          <w:sz w:val="24"/>
          <w:szCs w:val="24"/>
        </w:rPr>
        <w:t xml:space="preserve"> from a total of </w:t>
      </w:r>
      <w:r>
        <w:rPr>
          <w:rFonts w:ascii="Times New Roman" w:hAnsi="Times New Roman" w:cs="Times New Roman"/>
          <w:sz w:val="24"/>
          <w:szCs w:val="24"/>
        </w:rPr>
        <w:t>10</w:t>
      </w:r>
      <w:r>
        <w:rPr>
          <w:rFonts w:ascii="Times New Roman" w:hAnsi="Times New Roman" w:cs="Times New Roman"/>
          <w:sz w:val="24"/>
          <w:szCs w:val="24"/>
          <w:vertAlign w:val="superscript"/>
        </w:rPr>
        <w:t>5</w:t>
      </w:r>
      <w:r>
        <w:rPr>
          <w:rFonts w:ascii="Times New Roman" w:hAnsi="Times New Roman" w:cs="Times New Roman"/>
          <w:sz w:val="24"/>
          <w:szCs w:val="24"/>
        </w:rPr>
        <w:t xml:space="preserve"> values. Model coefficients and their resulting uncertainty from the above process are presented in Fig. 4 and in more detail as part of Table S3.</w:t>
      </w:r>
    </w:p>
    <w:p w14:paraId="54F0A477" w14:textId="77777777" w:rsidR="00AC3C1A" w:rsidRDefault="00AC3C1A">
      <w:pPr>
        <w:spacing w:after="0" w:line="480" w:lineRule="auto"/>
        <w:rPr>
          <w:rFonts w:ascii="Times New Roman" w:eastAsia="Times New Roman" w:hAnsi="Times New Roman" w:cs="Times New Roman"/>
          <w:b/>
          <w:bCs/>
          <w:color w:val="171717"/>
          <w:sz w:val="28"/>
          <w:szCs w:val="28"/>
          <w:lang w:eastAsia="en-GB"/>
        </w:rPr>
      </w:pPr>
    </w:p>
    <w:p w14:paraId="2EE24EAF" w14:textId="77777777" w:rsidR="00AC3C1A" w:rsidRPr="000B5078" w:rsidRDefault="00C067C2">
      <w:pPr>
        <w:spacing w:after="0" w:line="480" w:lineRule="auto"/>
        <w:rPr>
          <w:rStyle w:val="normaltextrun"/>
          <w:rFonts w:ascii="Times New Roman" w:hAnsi="Times New Roman" w:cs="Times New Roman"/>
          <w:sz w:val="28"/>
          <w:szCs w:val="28"/>
          <w:shd w:val="clear" w:color="auto" w:fill="FFFFFF"/>
        </w:rPr>
      </w:pPr>
      <w:r w:rsidRPr="000B5078">
        <w:rPr>
          <w:rStyle w:val="normaltextrun"/>
          <w:rFonts w:ascii="Times New Roman" w:hAnsi="Times New Roman" w:cs="Times New Roman"/>
          <w:b/>
          <w:bCs/>
          <w:sz w:val="28"/>
          <w:szCs w:val="28"/>
          <w:shd w:val="clear" w:color="auto" w:fill="FFFFFF"/>
        </w:rPr>
        <w:t>Data availability</w:t>
      </w:r>
      <w:r w:rsidRPr="000B5078">
        <w:rPr>
          <w:rStyle w:val="normaltextrun"/>
          <w:rFonts w:ascii="Times New Roman" w:hAnsi="Times New Roman" w:cs="Times New Roman"/>
          <w:sz w:val="28"/>
          <w:szCs w:val="28"/>
          <w:shd w:val="clear" w:color="auto" w:fill="FFFFFF"/>
        </w:rPr>
        <w:t> </w:t>
      </w:r>
    </w:p>
    <w:p w14:paraId="3AF1672B" w14:textId="2B53D558" w:rsidR="00AC3C1A" w:rsidRPr="000B5078" w:rsidRDefault="00C067C2" w:rsidP="00D31017">
      <w:pPr>
        <w:spacing w:after="0" w:line="480" w:lineRule="auto"/>
        <w:jc w:val="both"/>
      </w:pPr>
      <w:r w:rsidRPr="000B5078">
        <w:rPr>
          <w:rStyle w:val="normaltextrun"/>
          <w:rFonts w:ascii="Times New Roman" w:hAnsi="Times New Roman" w:cs="Times New Roman"/>
          <w:sz w:val="24"/>
          <w:szCs w:val="24"/>
          <w:shd w:val="clear" w:color="auto" w:fill="FFFFFF"/>
        </w:rPr>
        <w:t>All data utili</w:t>
      </w:r>
      <w:r w:rsidR="00C610AD">
        <w:rPr>
          <w:rStyle w:val="normaltextrun"/>
          <w:rFonts w:ascii="Times New Roman" w:hAnsi="Times New Roman" w:cs="Times New Roman"/>
          <w:sz w:val="24"/>
          <w:szCs w:val="24"/>
          <w:shd w:val="clear" w:color="auto" w:fill="FFFFFF"/>
        </w:rPr>
        <w:t>s</w:t>
      </w:r>
      <w:r w:rsidRPr="000B5078">
        <w:rPr>
          <w:rStyle w:val="normaltextrun"/>
          <w:rFonts w:ascii="Times New Roman" w:hAnsi="Times New Roman" w:cs="Times New Roman"/>
          <w:sz w:val="24"/>
          <w:szCs w:val="24"/>
          <w:shd w:val="clear" w:color="auto" w:fill="FFFFFF"/>
        </w:rPr>
        <w:t xml:space="preserve">ed in the analysis is open access. Data on bird abundances can be accessed at: </w:t>
      </w:r>
      <w:hyperlink r:id="rId17">
        <w:r w:rsidRPr="000B5078">
          <w:rPr>
            <w:rStyle w:val="Hyperlink"/>
            <w:rFonts w:ascii="Times New Roman" w:hAnsi="Times New Roman" w:cs="Times New Roman"/>
            <w:color w:val="auto"/>
            <w:sz w:val="24"/>
            <w:szCs w:val="24"/>
            <w:shd w:val="clear" w:color="auto" w:fill="FFFFFF"/>
          </w:rPr>
          <w:t>https://www.pwrc.usgs.gov/BBS/RawData/</w:t>
        </w:r>
      </w:hyperlink>
      <w:r w:rsidRPr="000B5078">
        <w:rPr>
          <w:rStyle w:val="normaltextrun"/>
          <w:rFonts w:ascii="Times New Roman" w:hAnsi="Times New Roman" w:cs="Times New Roman"/>
          <w:sz w:val="24"/>
          <w:szCs w:val="24"/>
          <w:shd w:val="clear" w:color="auto" w:fill="FFFFFF"/>
        </w:rPr>
        <w:t xml:space="preserve">. Data on the land cover and temperature covariates can be accessed at: </w:t>
      </w:r>
      <w:hyperlink r:id="rId18">
        <w:r w:rsidRPr="000B5078">
          <w:rPr>
            <w:rStyle w:val="Hyperlink"/>
            <w:rFonts w:ascii="Times New Roman" w:hAnsi="Times New Roman" w:cs="Times New Roman"/>
            <w:color w:val="auto"/>
            <w:sz w:val="24"/>
            <w:szCs w:val="24"/>
            <w:shd w:val="clear" w:color="auto" w:fill="FFFFFF"/>
          </w:rPr>
          <w:t>https://www.mrlc.gov/</w:t>
        </w:r>
      </w:hyperlink>
      <w:r w:rsidRPr="000B5078">
        <w:rPr>
          <w:rStyle w:val="normaltextrun"/>
          <w:rFonts w:ascii="Times New Roman" w:hAnsi="Times New Roman" w:cs="Times New Roman"/>
          <w:sz w:val="24"/>
          <w:szCs w:val="24"/>
          <w:shd w:val="clear" w:color="auto" w:fill="FFFFFF"/>
        </w:rPr>
        <w:t xml:space="preserve"> (land cover) and </w:t>
      </w:r>
      <w:hyperlink r:id="rId19">
        <w:r w:rsidRPr="000B5078">
          <w:rPr>
            <w:rStyle w:val="Hyperlink"/>
            <w:rFonts w:ascii="Times New Roman" w:hAnsi="Times New Roman" w:cs="Times New Roman"/>
            <w:color w:val="auto"/>
            <w:sz w:val="24"/>
            <w:szCs w:val="24"/>
            <w:shd w:val="clear" w:color="auto" w:fill="FFFFFF"/>
          </w:rPr>
          <w:t>https://prism.oregonstate.edu/</w:t>
        </w:r>
      </w:hyperlink>
      <w:r w:rsidRPr="000B5078">
        <w:rPr>
          <w:rStyle w:val="normaltextrun"/>
          <w:rFonts w:ascii="Times New Roman" w:hAnsi="Times New Roman" w:cs="Times New Roman"/>
          <w:sz w:val="24"/>
          <w:szCs w:val="24"/>
          <w:shd w:val="clear" w:color="auto" w:fill="FFFFFF"/>
        </w:rPr>
        <w:t xml:space="preserve"> (temperature). </w:t>
      </w:r>
      <w:r w:rsidR="00D31017">
        <w:rPr>
          <w:rStyle w:val="normaltextrun"/>
          <w:rFonts w:ascii="Times New Roman" w:hAnsi="Times New Roman" w:cs="Times New Roman"/>
          <w:sz w:val="24"/>
          <w:szCs w:val="24"/>
          <w:shd w:val="clear" w:color="auto" w:fill="FFFFFF"/>
        </w:rPr>
        <w:t xml:space="preserve">BBS routes were sourced from </w:t>
      </w:r>
      <w:hyperlink r:id="rId20" w:history="1">
        <w:r w:rsidR="00D31017" w:rsidRPr="00D31017">
          <w:rPr>
            <w:rStyle w:val="Hyperlink"/>
            <w:rFonts w:ascii="Times New Roman" w:hAnsi="Times New Roman" w:cs="Times New Roman"/>
            <w:sz w:val="24"/>
            <w:szCs w:val="24"/>
            <w:shd w:val="clear" w:color="auto" w:fill="FFFFFF"/>
          </w:rPr>
          <w:t>https://databasin.org/datasets/02fe0ebbb 1b04111b0ba1579b89b7420/</w:t>
        </w:r>
      </w:hyperlink>
    </w:p>
    <w:p w14:paraId="5A0F9D0F" w14:textId="77777777" w:rsidR="00AC3C1A" w:rsidRPr="000B5078" w:rsidRDefault="00AC3C1A">
      <w:pPr>
        <w:spacing w:after="0" w:line="480" w:lineRule="auto"/>
        <w:rPr>
          <w:rStyle w:val="normaltextrun"/>
          <w:rFonts w:ascii="Times New Roman" w:hAnsi="Times New Roman" w:cs="Times New Roman"/>
          <w:b/>
          <w:bCs/>
          <w:sz w:val="28"/>
          <w:szCs w:val="28"/>
          <w:shd w:val="clear" w:color="auto" w:fill="FFFFFF"/>
        </w:rPr>
      </w:pPr>
    </w:p>
    <w:p w14:paraId="24092A62" w14:textId="77777777" w:rsidR="00AC3C1A" w:rsidRPr="000B5078" w:rsidRDefault="00C067C2">
      <w:pPr>
        <w:spacing w:after="0" w:line="480" w:lineRule="auto"/>
      </w:pPr>
      <w:r w:rsidRPr="000B5078">
        <w:rPr>
          <w:rStyle w:val="normaltextrun"/>
          <w:rFonts w:ascii="Times New Roman" w:hAnsi="Times New Roman" w:cs="Times New Roman"/>
          <w:b/>
          <w:bCs/>
          <w:sz w:val="28"/>
          <w:szCs w:val="28"/>
          <w:shd w:val="clear" w:color="auto" w:fill="FFFFFF"/>
        </w:rPr>
        <w:t>Code availability</w:t>
      </w:r>
      <w:r w:rsidRPr="000B5078">
        <w:rPr>
          <w:rStyle w:val="normaltextrun"/>
          <w:rFonts w:ascii="Times New Roman" w:hAnsi="Times New Roman" w:cs="Times New Roman"/>
          <w:sz w:val="28"/>
          <w:szCs w:val="28"/>
          <w:shd w:val="clear" w:color="auto" w:fill="FFFFFF"/>
        </w:rPr>
        <w:t> </w:t>
      </w:r>
    </w:p>
    <w:p w14:paraId="0EABB497" w14:textId="182791B7" w:rsidR="00AC3C1A" w:rsidRPr="000B5078" w:rsidRDefault="00C067C2">
      <w:pPr>
        <w:spacing w:after="0" w:line="480" w:lineRule="auto"/>
      </w:pPr>
      <w:r w:rsidRPr="000B5078">
        <w:rPr>
          <w:rStyle w:val="normaltextrun"/>
          <w:rFonts w:ascii="Times New Roman" w:hAnsi="Times New Roman" w:cs="Times New Roman"/>
          <w:sz w:val="24"/>
          <w:szCs w:val="24"/>
          <w:shd w:val="clear" w:color="auto" w:fill="FFFFFF"/>
        </w:rPr>
        <w:t>Reproducible R code and processed datasets are available from</w:t>
      </w:r>
      <w:r w:rsidR="00C610AD">
        <w:rPr>
          <w:rStyle w:val="normaltextrun"/>
          <w:rFonts w:ascii="Times New Roman" w:hAnsi="Times New Roman" w:cs="Times New Roman"/>
          <w:sz w:val="24"/>
          <w:szCs w:val="24"/>
          <w:shd w:val="clear" w:color="auto" w:fill="FFFFFF"/>
        </w:rPr>
        <w:t xml:space="preserve"> </w:t>
      </w:r>
      <w:hyperlink r:id="rId21" w:history="1">
        <w:r w:rsidR="00C610AD" w:rsidRPr="004A57FD">
          <w:rPr>
            <w:rStyle w:val="Hyperlink"/>
            <w:rFonts w:ascii="Times New Roman" w:hAnsi="Times New Roman" w:cs="Times New Roman"/>
            <w:sz w:val="24"/>
            <w:szCs w:val="24"/>
            <w:shd w:val="clear" w:color="auto" w:fill="FFFFFF"/>
          </w:rPr>
          <w:t>https://github.com/valiriel/USBBS_Biodiversity_LandCover_Delays</w:t>
        </w:r>
      </w:hyperlink>
      <w:r w:rsidRPr="000B5078">
        <w:rPr>
          <w:rStyle w:val="normaltextrun"/>
          <w:rFonts w:ascii="Times New Roman" w:hAnsi="Times New Roman" w:cs="Times New Roman"/>
          <w:sz w:val="24"/>
          <w:szCs w:val="24"/>
          <w:shd w:val="clear" w:color="auto" w:fill="FFFFFF"/>
        </w:rPr>
        <w:t xml:space="preserve">. </w:t>
      </w:r>
    </w:p>
    <w:p w14:paraId="4E67C39D" w14:textId="77777777" w:rsidR="00C0087B" w:rsidRDefault="00C0087B">
      <w:pPr>
        <w:spacing w:after="0" w:line="480" w:lineRule="auto"/>
        <w:rPr>
          <w:rFonts w:ascii="Times New Roman" w:eastAsia="Times New Roman" w:hAnsi="Times New Roman" w:cs="Times New Roman"/>
          <w:b/>
          <w:bCs/>
          <w:color w:val="171717"/>
          <w:sz w:val="28"/>
          <w:szCs w:val="28"/>
          <w:lang w:eastAsia="en-GB"/>
        </w:rPr>
      </w:pPr>
    </w:p>
    <w:p w14:paraId="4C548CF2" w14:textId="77777777" w:rsidR="00AC3C1A" w:rsidRPr="00F93DB8" w:rsidRDefault="00C067C2">
      <w:pPr>
        <w:spacing w:after="0" w:line="480" w:lineRule="auto"/>
        <w:rPr>
          <w:rFonts w:ascii="Times New Roman" w:eastAsia="Times New Roman" w:hAnsi="Times New Roman" w:cs="Times New Roman"/>
          <w:b/>
          <w:bCs/>
          <w:color w:val="171717"/>
          <w:sz w:val="28"/>
          <w:szCs w:val="28"/>
          <w:lang w:val="fr-FR" w:eastAsia="en-GB"/>
        </w:rPr>
      </w:pPr>
      <w:r w:rsidRPr="00F93DB8">
        <w:rPr>
          <w:rFonts w:ascii="Times New Roman" w:eastAsia="Times New Roman" w:hAnsi="Times New Roman" w:cs="Times New Roman"/>
          <w:b/>
          <w:bCs/>
          <w:color w:val="171717"/>
          <w:sz w:val="28"/>
          <w:szCs w:val="28"/>
          <w:lang w:val="fr-FR" w:eastAsia="en-GB"/>
        </w:rPr>
        <w:lastRenderedPageBreak/>
        <w:t>References</w:t>
      </w:r>
    </w:p>
    <w:p w14:paraId="62AFEEF6" w14:textId="77777777" w:rsidR="00AC3C1A" w:rsidRDefault="00C067C2">
      <w:pPr>
        <w:pStyle w:val="Bibliography1"/>
        <w:rPr>
          <w:rFonts w:ascii="Times New Roman" w:hAnsi="Times New Roman"/>
          <w:sz w:val="24"/>
          <w:szCs w:val="24"/>
        </w:rPr>
      </w:pPr>
      <w:bookmarkStart w:id="79" w:name="ZOTERO_BREF_FvojdHogcVgE"/>
      <w:r w:rsidRPr="00F93DB8">
        <w:rPr>
          <w:rFonts w:asciiTheme="majorBidi" w:eastAsia="Times New Roman" w:hAnsiTheme="majorBidi" w:cstheme="majorBidi"/>
          <w:bCs/>
          <w:color w:val="171717"/>
          <w:sz w:val="24"/>
          <w:szCs w:val="24"/>
          <w:lang w:val="fr-FR" w:eastAsia="en-GB"/>
        </w:rPr>
        <w:t>1.</w:t>
      </w:r>
      <w:r w:rsidRPr="0086454D">
        <w:rPr>
          <w:rFonts w:ascii="Times New Roman" w:hAnsi="Times New Roman"/>
          <w:sz w:val="24"/>
          <w:szCs w:val="24"/>
          <w:lang w:val="fr-FR"/>
        </w:rPr>
        <w:tab/>
        <w:t xml:space="preserve">Cardinale, B. J. </w:t>
      </w:r>
      <w:r w:rsidRPr="0086454D">
        <w:rPr>
          <w:rFonts w:ascii="Times New Roman" w:hAnsi="Times New Roman"/>
          <w:i/>
          <w:sz w:val="24"/>
          <w:szCs w:val="24"/>
          <w:lang w:val="fr-FR"/>
        </w:rPr>
        <w:t>et al.</w:t>
      </w:r>
      <w:r w:rsidRPr="0086454D">
        <w:rPr>
          <w:rFonts w:ascii="Times New Roman" w:hAnsi="Times New Roman"/>
          <w:sz w:val="24"/>
          <w:szCs w:val="24"/>
          <w:lang w:val="fr-FR"/>
        </w:rPr>
        <w:t xml:space="preserve"> </w:t>
      </w:r>
      <w:r>
        <w:rPr>
          <w:rFonts w:ascii="Times New Roman" w:hAnsi="Times New Roman"/>
          <w:sz w:val="24"/>
          <w:szCs w:val="24"/>
        </w:rPr>
        <w:t xml:space="preserve">Biodiversity loss and its impact on humanity. </w:t>
      </w:r>
      <w:r>
        <w:rPr>
          <w:rFonts w:ascii="Times New Roman" w:hAnsi="Times New Roman"/>
          <w:i/>
          <w:sz w:val="24"/>
          <w:szCs w:val="24"/>
        </w:rPr>
        <w:t>Nature</w:t>
      </w:r>
      <w:r>
        <w:rPr>
          <w:rFonts w:ascii="Times New Roman" w:hAnsi="Times New Roman"/>
          <w:sz w:val="24"/>
          <w:szCs w:val="24"/>
        </w:rPr>
        <w:t xml:space="preserve"> </w:t>
      </w:r>
      <w:r>
        <w:rPr>
          <w:rFonts w:ascii="Times New Roman" w:hAnsi="Times New Roman"/>
          <w:b/>
          <w:sz w:val="24"/>
          <w:szCs w:val="24"/>
        </w:rPr>
        <w:t>486</w:t>
      </w:r>
      <w:r>
        <w:rPr>
          <w:rFonts w:ascii="Times New Roman" w:hAnsi="Times New Roman"/>
          <w:sz w:val="24"/>
          <w:szCs w:val="24"/>
        </w:rPr>
        <w:t>, 59–67 (2012).</w:t>
      </w:r>
    </w:p>
    <w:p w14:paraId="126F4569" w14:textId="77777777" w:rsidR="00AC3C1A" w:rsidRDefault="00C067C2">
      <w:pPr>
        <w:pStyle w:val="Bibliography1"/>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ab/>
        <w:t>IUCN. The IUCN Red List of Threatened Species. https://www.iucnredlist.org/ (2021).</w:t>
      </w:r>
    </w:p>
    <w:p w14:paraId="51C69227" w14:textId="77777777" w:rsidR="00AC3C1A" w:rsidRDefault="00C067C2">
      <w:pPr>
        <w:pStyle w:val="Bibliography1"/>
        <w:rPr>
          <w:rFonts w:ascii="Times New Roman" w:hAnsi="Times New Roman"/>
          <w:sz w:val="24"/>
          <w:szCs w:val="24"/>
        </w:rPr>
      </w:pPr>
      <w:r w:rsidRPr="00F93DB8">
        <w:rPr>
          <w:rFonts w:ascii="Times New Roman" w:hAnsi="Times New Roman"/>
          <w:sz w:val="24"/>
          <w:szCs w:val="24"/>
          <w:lang w:val="da-DK"/>
        </w:rPr>
        <w:t>3.</w:t>
      </w:r>
      <w:r w:rsidRPr="00F93DB8">
        <w:rPr>
          <w:rFonts w:ascii="Times New Roman" w:hAnsi="Times New Roman"/>
          <w:sz w:val="24"/>
          <w:szCs w:val="24"/>
          <w:lang w:val="da-DK"/>
        </w:rPr>
        <w:tab/>
        <w:t xml:space="preserve">Daskalova, G. N. </w:t>
      </w:r>
      <w:r w:rsidRPr="00F93DB8">
        <w:rPr>
          <w:rFonts w:ascii="Times New Roman" w:hAnsi="Times New Roman"/>
          <w:i/>
          <w:sz w:val="24"/>
          <w:szCs w:val="24"/>
          <w:lang w:val="da-DK"/>
        </w:rPr>
        <w:t>et al.</w:t>
      </w:r>
      <w:r w:rsidRPr="00F93DB8">
        <w:rPr>
          <w:rFonts w:ascii="Times New Roman" w:hAnsi="Times New Roman"/>
          <w:sz w:val="24"/>
          <w:szCs w:val="24"/>
          <w:lang w:val="da-DK"/>
        </w:rPr>
        <w:t xml:space="preserve"> </w:t>
      </w:r>
      <w:r>
        <w:rPr>
          <w:rFonts w:ascii="Times New Roman" w:hAnsi="Times New Roman"/>
          <w:sz w:val="24"/>
          <w:szCs w:val="24"/>
        </w:rPr>
        <w:t>Landscape-scale forest loss as a catalyst of population and biodiversity change. 8 (2020) doi:10/gg5wcn.</w:t>
      </w:r>
    </w:p>
    <w:p w14:paraId="49E1C72C" w14:textId="77777777" w:rsidR="00AC3C1A" w:rsidRDefault="00C067C2">
      <w:pPr>
        <w:pStyle w:val="Bibliography1"/>
        <w:rPr>
          <w:rFonts w:ascii="Times New Roman" w:hAnsi="Times New Roman"/>
          <w:sz w:val="24"/>
          <w:szCs w:val="24"/>
        </w:rPr>
      </w:pPr>
      <w:r>
        <w:rPr>
          <w:rFonts w:ascii="Times New Roman" w:hAnsi="Times New Roman"/>
          <w:sz w:val="24"/>
          <w:szCs w:val="24"/>
        </w:rPr>
        <w:t>4.</w:t>
      </w:r>
      <w:r>
        <w:rPr>
          <w:rFonts w:ascii="Times New Roman" w:hAnsi="Times New Roman"/>
          <w:sz w:val="24"/>
          <w:szCs w:val="24"/>
        </w:rPr>
        <w:tab/>
        <w:t xml:space="preserve">Figueiredo, L., Krauss, J., Steffan‐Dewenter, I. &amp; Sarmento Cabral, J. Understanding extinction debts: spatio–temporal scales, mechanisms and a roadmap for future research. </w:t>
      </w:r>
      <w:r>
        <w:rPr>
          <w:rFonts w:ascii="Times New Roman" w:hAnsi="Times New Roman"/>
          <w:i/>
          <w:sz w:val="24"/>
          <w:szCs w:val="24"/>
        </w:rPr>
        <w:t>Ecography</w:t>
      </w:r>
      <w:r>
        <w:rPr>
          <w:rFonts w:ascii="Times New Roman" w:hAnsi="Times New Roman"/>
          <w:sz w:val="24"/>
          <w:szCs w:val="24"/>
        </w:rPr>
        <w:t xml:space="preserve"> </w:t>
      </w:r>
      <w:r>
        <w:rPr>
          <w:rFonts w:ascii="Times New Roman" w:hAnsi="Times New Roman"/>
          <w:b/>
          <w:sz w:val="24"/>
          <w:szCs w:val="24"/>
        </w:rPr>
        <w:t>42</w:t>
      </w:r>
      <w:r>
        <w:rPr>
          <w:rFonts w:ascii="Times New Roman" w:hAnsi="Times New Roman"/>
          <w:sz w:val="24"/>
          <w:szCs w:val="24"/>
        </w:rPr>
        <w:t>, 1973–1990 (2019).</w:t>
      </w:r>
    </w:p>
    <w:p w14:paraId="75A2B720" w14:textId="77777777" w:rsidR="00AC3C1A" w:rsidRDefault="00C067C2">
      <w:pPr>
        <w:pStyle w:val="Bibliography1"/>
        <w:rPr>
          <w:rFonts w:ascii="Times New Roman" w:hAnsi="Times New Roman"/>
          <w:sz w:val="24"/>
          <w:szCs w:val="24"/>
        </w:rPr>
      </w:pPr>
      <w:r>
        <w:rPr>
          <w:rFonts w:ascii="Times New Roman" w:hAnsi="Times New Roman"/>
          <w:sz w:val="24"/>
          <w:szCs w:val="24"/>
        </w:rPr>
        <w:t>5.</w:t>
      </w:r>
      <w:r>
        <w:rPr>
          <w:rFonts w:ascii="Times New Roman" w:hAnsi="Times New Roman"/>
          <w:sz w:val="24"/>
          <w:szCs w:val="24"/>
        </w:rPr>
        <w:tab/>
        <w:t xml:space="preserve">Wearn, O. R., Reuman, D. C. &amp; Ewers, R. M. Extinction Debt and Windows of Conservation Opportunity in the Brazilian Amazon. </w:t>
      </w:r>
      <w:r>
        <w:rPr>
          <w:rFonts w:ascii="Times New Roman" w:hAnsi="Times New Roman"/>
          <w:i/>
          <w:sz w:val="24"/>
          <w:szCs w:val="24"/>
        </w:rPr>
        <w:t>Science</w:t>
      </w:r>
      <w:r>
        <w:rPr>
          <w:rFonts w:ascii="Times New Roman" w:hAnsi="Times New Roman"/>
          <w:sz w:val="24"/>
          <w:szCs w:val="24"/>
        </w:rPr>
        <w:t xml:space="preserve"> </w:t>
      </w:r>
      <w:r>
        <w:rPr>
          <w:rFonts w:ascii="Times New Roman" w:hAnsi="Times New Roman"/>
          <w:b/>
          <w:sz w:val="24"/>
          <w:szCs w:val="24"/>
        </w:rPr>
        <w:t>337</w:t>
      </w:r>
      <w:r>
        <w:rPr>
          <w:rFonts w:ascii="Times New Roman" w:hAnsi="Times New Roman"/>
          <w:sz w:val="24"/>
          <w:szCs w:val="24"/>
        </w:rPr>
        <w:t>, 228–232 (2012).</w:t>
      </w:r>
    </w:p>
    <w:p w14:paraId="7E584626" w14:textId="77777777" w:rsidR="00AC3C1A" w:rsidRDefault="00C067C2">
      <w:pPr>
        <w:pStyle w:val="Bibliography1"/>
        <w:rPr>
          <w:rFonts w:ascii="Times New Roman" w:hAnsi="Times New Roman"/>
          <w:sz w:val="24"/>
          <w:szCs w:val="24"/>
        </w:rPr>
      </w:pPr>
      <w:r>
        <w:rPr>
          <w:rFonts w:ascii="Times New Roman" w:hAnsi="Times New Roman"/>
          <w:sz w:val="24"/>
          <w:szCs w:val="24"/>
        </w:rPr>
        <w:t>6.</w:t>
      </w:r>
      <w:r>
        <w:rPr>
          <w:rFonts w:ascii="Times New Roman" w:hAnsi="Times New Roman"/>
          <w:sz w:val="24"/>
          <w:szCs w:val="24"/>
        </w:rPr>
        <w:tab/>
        <w:t xml:space="preserve">Watts, K. </w:t>
      </w:r>
      <w:r>
        <w:rPr>
          <w:rFonts w:ascii="Times New Roman" w:hAnsi="Times New Roman"/>
          <w:i/>
          <w:sz w:val="24"/>
          <w:szCs w:val="24"/>
        </w:rPr>
        <w:t>et al.</w:t>
      </w:r>
      <w:r>
        <w:rPr>
          <w:rFonts w:ascii="Times New Roman" w:hAnsi="Times New Roman"/>
          <w:sz w:val="24"/>
          <w:szCs w:val="24"/>
        </w:rPr>
        <w:t xml:space="preserve"> Ecological time lags and the journey towards conservation success. </w:t>
      </w:r>
      <w:r>
        <w:rPr>
          <w:rFonts w:ascii="Times New Roman" w:hAnsi="Times New Roman"/>
          <w:i/>
          <w:sz w:val="24"/>
          <w:szCs w:val="24"/>
        </w:rPr>
        <w:t>Nat Ecol Evol</w:t>
      </w:r>
      <w:r>
        <w:rPr>
          <w:rFonts w:ascii="Times New Roman" w:hAnsi="Times New Roman"/>
          <w:sz w:val="24"/>
          <w:szCs w:val="24"/>
        </w:rPr>
        <w:t xml:space="preserve"> </w:t>
      </w:r>
      <w:r>
        <w:rPr>
          <w:rFonts w:ascii="Times New Roman" w:hAnsi="Times New Roman"/>
          <w:b/>
          <w:sz w:val="24"/>
          <w:szCs w:val="24"/>
        </w:rPr>
        <w:t>4</w:t>
      </w:r>
      <w:r>
        <w:rPr>
          <w:rFonts w:ascii="Times New Roman" w:hAnsi="Times New Roman"/>
          <w:sz w:val="24"/>
          <w:szCs w:val="24"/>
        </w:rPr>
        <w:t>, 304–311 (2020).</w:t>
      </w:r>
    </w:p>
    <w:p w14:paraId="1B882601" w14:textId="77777777" w:rsidR="00AC3C1A" w:rsidRDefault="00C067C2">
      <w:pPr>
        <w:pStyle w:val="Bibliography1"/>
        <w:rPr>
          <w:rFonts w:ascii="Times New Roman" w:hAnsi="Times New Roman"/>
          <w:sz w:val="24"/>
          <w:szCs w:val="24"/>
        </w:rPr>
      </w:pPr>
      <w:r>
        <w:rPr>
          <w:rFonts w:ascii="Times New Roman" w:hAnsi="Times New Roman"/>
          <w:sz w:val="24"/>
          <w:szCs w:val="24"/>
        </w:rPr>
        <w:t>7.</w:t>
      </w:r>
      <w:r>
        <w:rPr>
          <w:rFonts w:ascii="Times New Roman" w:hAnsi="Times New Roman"/>
          <w:sz w:val="24"/>
          <w:szCs w:val="24"/>
        </w:rPr>
        <w:tab/>
        <w:t xml:space="preserve">Lira, P. K., de Souza Leite, M. &amp; Metzger, J. P. Temporal Lag in Ecological Responses to Landscape Change: Where Are We Now? </w:t>
      </w:r>
      <w:r>
        <w:rPr>
          <w:rFonts w:ascii="Times New Roman" w:hAnsi="Times New Roman"/>
          <w:i/>
          <w:sz w:val="24"/>
          <w:szCs w:val="24"/>
        </w:rPr>
        <w:t>Curr Landscape Ecol Rep</w:t>
      </w:r>
      <w:r>
        <w:rPr>
          <w:rFonts w:ascii="Times New Roman" w:hAnsi="Times New Roman"/>
          <w:sz w:val="24"/>
          <w:szCs w:val="24"/>
        </w:rPr>
        <w:t xml:space="preserve"> </w:t>
      </w:r>
      <w:r>
        <w:rPr>
          <w:rFonts w:ascii="Times New Roman" w:hAnsi="Times New Roman"/>
          <w:b/>
          <w:sz w:val="24"/>
          <w:szCs w:val="24"/>
        </w:rPr>
        <w:t>4</w:t>
      </w:r>
      <w:r>
        <w:rPr>
          <w:rFonts w:ascii="Times New Roman" w:hAnsi="Times New Roman"/>
          <w:sz w:val="24"/>
          <w:szCs w:val="24"/>
        </w:rPr>
        <w:t>, 70–82 (2019).</w:t>
      </w:r>
    </w:p>
    <w:p w14:paraId="5126B420" w14:textId="77777777" w:rsidR="00AC3C1A" w:rsidRDefault="00C067C2">
      <w:pPr>
        <w:pStyle w:val="Bibliography1"/>
        <w:rPr>
          <w:rFonts w:ascii="Times New Roman" w:hAnsi="Times New Roman"/>
          <w:sz w:val="24"/>
          <w:szCs w:val="24"/>
        </w:rPr>
      </w:pPr>
      <w:r>
        <w:rPr>
          <w:rFonts w:ascii="Times New Roman" w:hAnsi="Times New Roman"/>
          <w:sz w:val="24"/>
          <w:szCs w:val="24"/>
        </w:rPr>
        <w:t>8.</w:t>
      </w:r>
      <w:r>
        <w:rPr>
          <w:rFonts w:ascii="Times New Roman" w:hAnsi="Times New Roman"/>
          <w:sz w:val="24"/>
          <w:szCs w:val="24"/>
        </w:rPr>
        <w:tab/>
        <w:t xml:space="preserve">Sala, O. E. Global Biodiversity Scenarios for the Year 2100. </w:t>
      </w:r>
      <w:r>
        <w:rPr>
          <w:rFonts w:ascii="Times New Roman" w:hAnsi="Times New Roman"/>
          <w:i/>
          <w:sz w:val="24"/>
          <w:szCs w:val="24"/>
        </w:rPr>
        <w:t>Science</w:t>
      </w:r>
      <w:r>
        <w:rPr>
          <w:rFonts w:ascii="Times New Roman" w:hAnsi="Times New Roman"/>
          <w:sz w:val="24"/>
          <w:szCs w:val="24"/>
        </w:rPr>
        <w:t xml:space="preserve"> </w:t>
      </w:r>
      <w:r>
        <w:rPr>
          <w:rFonts w:ascii="Times New Roman" w:hAnsi="Times New Roman"/>
          <w:b/>
          <w:sz w:val="24"/>
          <w:szCs w:val="24"/>
        </w:rPr>
        <w:t>287</w:t>
      </w:r>
      <w:r>
        <w:rPr>
          <w:rFonts w:ascii="Times New Roman" w:hAnsi="Times New Roman"/>
          <w:sz w:val="24"/>
          <w:szCs w:val="24"/>
        </w:rPr>
        <w:t>, 1770–1774 (2000).</w:t>
      </w:r>
    </w:p>
    <w:p w14:paraId="54D91F91" w14:textId="77777777" w:rsidR="00AC3C1A" w:rsidRDefault="00C067C2">
      <w:pPr>
        <w:pStyle w:val="Bibliography1"/>
        <w:rPr>
          <w:rFonts w:ascii="Times New Roman" w:hAnsi="Times New Roman"/>
          <w:sz w:val="24"/>
          <w:szCs w:val="24"/>
        </w:rPr>
      </w:pPr>
      <w:r>
        <w:rPr>
          <w:rFonts w:ascii="Times New Roman" w:hAnsi="Times New Roman"/>
          <w:sz w:val="24"/>
          <w:szCs w:val="24"/>
        </w:rPr>
        <w:t>9.</w:t>
      </w:r>
      <w:r>
        <w:rPr>
          <w:rFonts w:ascii="Times New Roman" w:hAnsi="Times New Roman"/>
          <w:sz w:val="24"/>
          <w:szCs w:val="24"/>
        </w:rPr>
        <w:tab/>
        <w:t xml:space="preserve">Ramalho, C. E. &amp; Hobbs, R. J. Time for a change: dynamic urban ecology. </w:t>
      </w:r>
      <w:r>
        <w:rPr>
          <w:rFonts w:ascii="Times New Roman" w:hAnsi="Times New Roman"/>
          <w:i/>
          <w:sz w:val="24"/>
          <w:szCs w:val="24"/>
        </w:rPr>
        <w:t>Trends in Ecology &amp; Evolution</w:t>
      </w:r>
      <w:r>
        <w:rPr>
          <w:rFonts w:ascii="Times New Roman" w:hAnsi="Times New Roman"/>
          <w:sz w:val="24"/>
          <w:szCs w:val="24"/>
        </w:rPr>
        <w:t xml:space="preserve"> </w:t>
      </w:r>
      <w:r>
        <w:rPr>
          <w:rFonts w:ascii="Times New Roman" w:hAnsi="Times New Roman"/>
          <w:b/>
          <w:sz w:val="24"/>
          <w:szCs w:val="24"/>
        </w:rPr>
        <w:t>27</w:t>
      </w:r>
      <w:r>
        <w:rPr>
          <w:rFonts w:ascii="Times New Roman" w:hAnsi="Times New Roman"/>
          <w:sz w:val="24"/>
          <w:szCs w:val="24"/>
        </w:rPr>
        <w:t>, 179–188 (2012).</w:t>
      </w:r>
    </w:p>
    <w:p w14:paraId="289CE5C1" w14:textId="77777777" w:rsidR="00AC3C1A" w:rsidRDefault="00C067C2">
      <w:pPr>
        <w:pStyle w:val="Bibliography1"/>
        <w:rPr>
          <w:rFonts w:ascii="Times New Roman" w:hAnsi="Times New Roman"/>
          <w:sz w:val="24"/>
          <w:szCs w:val="24"/>
        </w:rPr>
      </w:pPr>
      <w:r>
        <w:rPr>
          <w:rFonts w:ascii="Times New Roman" w:hAnsi="Times New Roman"/>
          <w:sz w:val="24"/>
          <w:szCs w:val="24"/>
        </w:rPr>
        <w:t>10.</w:t>
      </w:r>
      <w:r>
        <w:rPr>
          <w:rFonts w:ascii="Times New Roman" w:hAnsi="Times New Roman"/>
          <w:sz w:val="24"/>
          <w:szCs w:val="24"/>
        </w:rPr>
        <w:tab/>
        <w:t xml:space="preserve">Odum, E. P. The Strategy of Ecosystem Development. </w:t>
      </w:r>
      <w:r>
        <w:rPr>
          <w:rFonts w:ascii="Times New Roman" w:hAnsi="Times New Roman"/>
          <w:i/>
          <w:sz w:val="24"/>
          <w:szCs w:val="24"/>
        </w:rPr>
        <w:t>Science</w:t>
      </w:r>
      <w:r>
        <w:rPr>
          <w:rFonts w:ascii="Times New Roman" w:hAnsi="Times New Roman"/>
          <w:sz w:val="24"/>
          <w:szCs w:val="24"/>
        </w:rPr>
        <w:t xml:space="preserve"> </w:t>
      </w:r>
      <w:r>
        <w:rPr>
          <w:rFonts w:ascii="Times New Roman" w:hAnsi="Times New Roman"/>
          <w:b/>
          <w:sz w:val="24"/>
          <w:szCs w:val="24"/>
        </w:rPr>
        <w:t>164</w:t>
      </w:r>
      <w:r>
        <w:rPr>
          <w:rFonts w:ascii="Times New Roman" w:hAnsi="Times New Roman"/>
          <w:sz w:val="24"/>
          <w:szCs w:val="24"/>
        </w:rPr>
        <w:t>, 262–270 (1969).</w:t>
      </w:r>
    </w:p>
    <w:p w14:paraId="2626DC0E" w14:textId="77777777" w:rsidR="00AC3C1A" w:rsidRDefault="00C067C2">
      <w:pPr>
        <w:pStyle w:val="Bibliography1"/>
        <w:rPr>
          <w:rFonts w:ascii="Times New Roman" w:hAnsi="Times New Roman"/>
          <w:sz w:val="24"/>
          <w:szCs w:val="24"/>
        </w:rPr>
      </w:pPr>
      <w:r>
        <w:rPr>
          <w:rFonts w:ascii="Times New Roman" w:hAnsi="Times New Roman"/>
          <w:sz w:val="24"/>
          <w:szCs w:val="24"/>
        </w:rPr>
        <w:t>11.</w:t>
      </w:r>
      <w:r>
        <w:rPr>
          <w:rFonts w:ascii="Times New Roman" w:hAnsi="Times New Roman"/>
          <w:sz w:val="24"/>
          <w:szCs w:val="24"/>
        </w:rPr>
        <w:tab/>
        <w:t xml:space="preserve">Jackson, S. T. &amp; Sax, D. F. Balancing biodiversity in a changing environment: extinction debt, immigration credit and species turnover. </w:t>
      </w:r>
      <w:r>
        <w:rPr>
          <w:rFonts w:ascii="Times New Roman" w:hAnsi="Times New Roman"/>
          <w:i/>
          <w:sz w:val="24"/>
          <w:szCs w:val="24"/>
        </w:rPr>
        <w:t>Trends in Ecology &amp; Evolution</w:t>
      </w:r>
      <w:r>
        <w:rPr>
          <w:rFonts w:ascii="Times New Roman" w:hAnsi="Times New Roman"/>
          <w:sz w:val="24"/>
          <w:szCs w:val="24"/>
        </w:rPr>
        <w:t xml:space="preserve"> </w:t>
      </w:r>
      <w:r>
        <w:rPr>
          <w:rFonts w:ascii="Times New Roman" w:hAnsi="Times New Roman"/>
          <w:b/>
          <w:sz w:val="24"/>
          <w:szCs w:val="24"/>
        </w:rPr>
        <w:t>25</w:t>
      </w:r>
      <w:r>
        <w:rPr>
          <w:rFonts w:ascii="Times New Roman" w:hAnsi="Times New Roman"/>
          <w:sz w:val="24"/>
          <w:szCs w:val="24"/>
        </w:rPr>
        <w:t>, 153–160 (2010).</w:t>
      </w:r>
    </w:p>
    <w:p w14:paraId="3BD4CEBE" w14:textId="77777777" w:rsidR="00AC3C1A" w:rsidRDefault="00C067C2">
      <w:pPr>
        <w:pStyle w:val="Bibliography1"/>
        <w:rPr>
          <w:rFonts w:ascii="Times New Roman" w:hAnsi="Times New Roman"/>
          <w:sz w:val="24"/>
          <w:szCs w:val="24"/>
        </w:rPr>
      </w:pPr>
      <w:r>
        <w:rPr>
          <w:rFonts w:ascii="Times New Roman" w:hAnsi="Times New Roman"/>
          <w:sz w:val="24"/>
          <w:szCs w:val="24"/>
        </w:rPr>
        <w:t>12.</w:t>
      </w:r>
      <w:r>
        <w:rPr>
          <w:rFonts w:ascii="Times New Roman" w:hAnsi="Times New Roman"/>
          <w:sz w:val="24"/>
          <w:szCs w:val="24"/>
        </w:rPr>
        <w:tab/>
        <w:t xml:space="preserve">Rumpf, S. B. </w:t>
      </w:r>
      <w:r>
        <w:rPr>
          <w:rFonts w:ascii="Times New Roman" w:hAnsi="Times New Roman"/>
          <w:i/>
          <w:sz w:val="24"/>
          <w:szCs w:val="24"/>
        </w:rPr>
        <w:t>et al.</w:t>
      </w:r>
      <w:r>
        <w:rPr>
          <w:rFonts w:ascii="Times New Roman" w:hAnsi="Times New Roman"/>
          <w:sz w:val="24"/>
          <w:szCs w:val="24"/>
        </w:rPr>
        <w:t xml:space="preserve"> Extinction debts and colonization credits of non-forest plants in the European Alps. </w:t>
      </w:r>
      <w:r>
        <w:rPr>
          <w:rFonts w:ascii="Times New Roman" w:hAnsi="Times New Roman"/>
          <w:i/>
          <w:sz w:val="24"/>
          <w:szCs w:val="24"/>
        </w:rPr>
        <w:t>Nat Commun</w:t>
      </w:r>
      <w:r>
        <w:rPr>
          <w:rFonts w:ascii="Times New Roman" w:hAnsi="Times New Roman"/>
          <w:sz w:val="24"/>
          <w:szCs w:val="24"/>
        </w:rPr>
        <w:t xml:space="preserve"> </w:t>
      </w:r>
      <w:r>
        <w:rPr>
          <w:rFonts w:ascii="Times New Roman" w:hAnsi="Times New Roman"/>
          <w:b/>
          <w:sz w:val="24"/>
          <w:szCs w:val="24"/>
        </w:rPr>
        <w:t>10</w:t>
      </w:r>
      <w:r>
        <w:rPr>
          <w:rFonts w:ascii="Times New Roman" w:hAnsi="Times New Roman"/>
          <w:sz w:val="24"/>
          <w:szCs w:val="24"/>
        </w:rPr>
        <w:t>, 4293 (2019).</w:t>
      </w:r>
    </w:p>
    <w:p w14:paraId="6E0C17B4" w14:textId="77777777" w:rsidR="00AC3C1A" w:rsidRDefault="00C067C2">
      <w:pPr>
        <w:pStyle w:val="Bibliography1"/>
        <w:rPr>
          <w:rFonts w:ascii="Times New Roman" w:hAnsi="Times New Roman"/>
          <w:sz w:val="24"/>
          <w:szCs w:val="24"/>
        </w:rPr>
      </w:pPr>
      <w:r>
        <w:rPr>
          <w:rFonts w:ascii="Times New Roman" w:hAnsi="Times New Roman"/>
          <w:sz w:val="24"/>
          <w:szCs w:val="24"/>
        </w:rPr>
        <w:t>13.</w:t>
      </w:r>
      <w:r>
        <w:rPr>
          <w:rFonts w:ascii="Times New Roman" w:hAnsi="Times New Roman"/>
          <w:sz w:val="24"/>
          <w:szCs w:val="24"/>
        </w:rPr>
        <w:tab/>
        <w:t xml:space="preserve">Betts, M. G. </w:t>
      </w:r>
      <w:r>
        <w:rPr>
          <w:rFonts w:ascii="Times New Roman" w:hAnsi="Times New Roman"/>
          <w:i/>
          <w:sz w:val="24"/>
          <w:szCs w:val="24"/>
        </w:rPr>
        <w:t>et al.</w:t>
      </w:r>
      <w:r>
        <w:rPr>
          <w:rFonts w:ascii="Times New Roman" w:hAnsi="Times New Roman"/>
          <w:sz w:val="24"/>
          <w:szCs w:val="24"/>
        </w:rPr>
        <w:t xml:space="preserve"> Global forest loss disproportionately erodes biodiversity in intact landscapes. </w:t>
      </w:r>
      <w:r>
        <w:rPr>
          <w:rFonts w:ascii="Times New Roman" w:hAnsi="Times New Roman"/>
          <w:i/>
          <w:sz w:val="24"/>
          <w:szCs w:val="24"/>
        </w:rPr>
        <w:t>Nature</w:t>
      </w:r>
      <w:r>
        <w:rPr>
          <w:rFonts w:ascii="Times New Roman" w:hAnsi="Times New Roman"/>
          <w:sz w:val="24"/>
          <w:szCs w:val="24"/>
        </w:rPr>
        <w:t xml:space="preserve"> </w:t>
      </w:r>
      <w:r>
        <w:rPr>
          <w:rFonts w:ascii="Times New Roman" w:hAnsi="Times New Roman"/>
          <w:b/>
          <w:sz w:val="24"/>
          <w:szCs w:val="24"/>
        </w:rPr>
        <w:t>547</w:t>
      </w:r>
      <w:r>
        <w:rPr>
          <w:rFonts w:ascii="Times New Roman" w:hAnsi="Times New Roman"/>
          <w:sz w:val="24"/>
          <w:szCs w:val="24"/>
        </w:rPr>
        <w:t>, 441–444 (2017).</w:t>
      </w:r>
    </w:p>
    <w:p w14:paraId="60F63592" w14:textId="77777777" w:rsidR="00AC3C1A" w:rsidRDefault="00C067C2">
      <w:pPr>
        <w:pStyle w:val="Bibliography1"/>
        <w:rPr>
          <w:rFonts w:ascii="Times New Roman" w:hAnsi="Times New Roman"/>
          <w:sz w:val="24"/>
          <w:szCs w:val="24"/>
        </w:rPr>
      </w:pPr>
      <w:r>
        <w:rPr>
          <w:rFonts w:ascii="Times New Roman" w:hAnsi="Times New Roman"/>
          <w:sz w:val="24"/>
          <w:szCs w:val="24"/>
        </w:rPr>
        <w:lastRenderedPageBreak/>
        <w:t>14.</w:t>
      </w:r>
      <w:r>
        <w:rPr>
          <w:rFonts w:ascii="Times New Roman" w:hAnsi="Times New Roman"/>
          <w:sz w:val="24"/>
          <w:szCs w:val="24"/>
        </w:rPr>
        <w:tab/>
        <w:t xml:space="preserve">Pardieck, K. L., Ziolkowski, D., Lutmerding, M., Aponte, V. &amp; Hudson, M.-A. R. </w:t>
      </w:r>
      <w:r>
        <w:rPr>
          <w:rFonts w:ascii="Times New Roman" w:hAnsi="Times New Roman"/>
          <w:i/>
          <w:sz w:val="24"/>
          <w:szCs w:val="24"/>
        </w:rPr>
        <w:t>North American Breeding Bird Survey Dataset 1966 - 2019 (ver. 2019.0)</w:t>
      </w:r>
      <w:r>
        <w:rPr>
          <w:rFonts w:ascii="Times New Roman" w:hAnsi="Times New Roman"/>
          <w:sz w:val="24"/>
          <w:szCs w:val="24"/>
        </w:rPr>
        <w:t>. https://doi.org/10.5066/P9HE8XYJ (2020).</w:t>
      </w:r>
    </w:p>
    <w:p w14:paraId="60721281" w14:textId="77777777" w:rsidR="00AC3C1A" w:rsidRDefault="00C067C2">
      <w:pPr>
        <w:pStyle w:val="Bibliography1"/>
        <w:rPr>
          <w:rFonts w:ascii="Times New Roman" w:hAnsi="Times New Roman"/>
          <w:sz w:val="24"/>
          <w:szCs w:val="24"/>
        </w:rPr>
      </w:pPr>
      <w:r w:rsidRPr="00F93DB8">
        <w:rPr>
          <w:rFonts w:ascii="Times New Roman" w:hAnsi="Times New Roman"/>
          <w:sz w:val="24"/>
          <w:szCs w:val="24"/>
          <w:lang w:val="da-DK"/>
        </w:rPr>
        <w:t>15.</w:t>
      </w:r>
      <w:r w:rsidRPr="00F93DB8">
        <w:rPr>
          <w:rFonts w:ascii="Times New Roman" w:hAnsi="Times New Roman"/>
          <w:sz w:val="24"/>
          <w:szCs w:val="24"/>
          <w:lang w:val="da-DK"/>
        </w:rPr>
        <w:tab/>
        <w:t xml:space="preserve">Rosenberg, K. V. </w:t>
      </w:r>
      <w:r w:rsidRPr="00F93DB8">
        <w:rPr>
          <w:rFonts w:ascii="Times New Roman" w:hAnsi="Times New Roman"/>
          <w:i/>
          <w:sz w:val="24"/>
          <w:szCs w:val="24"/>
          <w:lang w:val="da-DK"/>
        </w:rPr>
        <w:t>et al.</w:t>
      </w:r>
      <w:r w:rsidRPr="00F93DB8">
        <w:rPr>
          <w:rFonts w:ascii="Times New Roman" w:hAnsi="Times New Roman"/>
          <w:sz w:val="24"/>
          <w:szCs w:val="24"/>
          <w:lang w:val="da-DK"/>
        </w:rPr>
        <w:t xml:space="preserve"> </w:t>
      </w:r>
      <w:r>
        <w:rPr>
          <w:rFonts w:ascii="Times New Roman" w:hAnsi="Times New Roman"/>
          <w:sz w:val="24"/>
          <w:szCs w:val="24"/>
        </w:rPr>
        <w:t xml:space="preserve">Decline of the North American avifauna. </w:t>
      </w:r>
      <w:r>
        <w:rPr>
          <w:rFonts w:ascii="Times New Roman" w:hAnsi="Times New Roman"/>
          <w:i/>
          <w:sz w:val="24"/>
          <w:szCs w:val="24"/>
        </w:rPr>
        <w:t>Science</w:t>
      </w:r>
      <w:r>
        <w:rPr>
          <w:rFonts w:ascii="Times New Roman" w:hAnsi="Times New Roman"/>
          <w:sz w:val="24"/>
          <w:szCs w:val="24"/>
        </w:rPr>
        <w:t xml:space="preserve"> </w:t>
      </w:r>
      <w:r>
        <w:rPr>
          <w:rFonts w:ascii="Times New Roman" w:hAnsi="Times New Roman"/>
          <w:b/>
          <w:sz w:val="24"/>
          <w:szCs w:val="24"/>
        </w:rPr>
        <w:t>366</w:t>
      </w:r>
      <w:r>
        <w:rPr>
          <w:rFonts w:ascii="Times New Roman" w:hAnsi="Times New Roman"/>
          <w:sz w:val="24"/>
          <w:szCs w:val="24"/>
        </w:rPr>
        <w:t>, 120–124 (2019).</w:t>
      </w:r>
    </w:p>
    <w:p w14:paraId="133CD15B" w14:textId="77777777" w:rsidR="00AC3C1A" w:rsidRDefault="00C067C2">
      <w:pPr>
        <w:pStyle w:val="Bibliography1"/>
        <w:rPr>
          <w:rFonts w:ascii="Times New Roman" w:hAnsi="Times New Roman"/>
          <w:sz w:val="24"/>
          <w:szCs w:val="24"/>
        </w:rPr>
      </w:pPr>
      <w:r>
        <w:rPr>
          <w:rFonts w:ascii="Times New Roman" w:hAnsi="Times New Roman"/>
          <w:sz w:val="24"/>
          <w:szCs w:val="24"/>
        </w:rPr>
        <w:t>16.</w:t>
      </w:r>
      <w:r>
        <w:rPr>
          <w:rFonts w:ascii="Times New Roman" w:hAnsi="Times New Roman"/>
          <w:sz w:val="24"/>
          <w:szCs w:val="24"/>
        </w:rPr>
        <w:tab/>
        <w:t xml:space="preserve">Jost, L. PARTITIONING DIVERSITY INTO INDEPENDENT ALPHA AND BETA COMPONENTS. </w:t>
      </w:r>
      <w:r>
        <w:rPr>
          <w:rFonts w:ascii="Times New Roman" w:hAnsi="Times New Roman"/>
          <w:i/>
          <w:sz w:val="24"/>
          <w:szCs w:val="24"/>
        </w:rPr>
        <w:t>Ecology</w:t>
      </w:r>
      <w:r>
        <w:rPr>
          <w:rFonts w:ascii="Times New Roman" w:hAnsi="Times New Roman"/>
          <w:sz w:val="24"/>
          <w:szCs w:val="24"/>
        </w:rPr>
        <w:t xml:space="preserve"> </w:t>
      </w:r>
      <w:r>
        <w:rPr>
          <w:rFonts w:ascii="Times New Roman" w:hAnsi="Times New Roman"/>
          <w:b/>
          <w:sz w:val="24"/>
          <w:szCs w:val="24"/>
        </w:rPr>
        <w:t>88</w:t>
      </w:r>
      <w:r>
        <w:rPr>
          <w:rFonts w:ascii="Times New Roman" w:hAnsi="Times New Roman"/>
          <w:sz w:val="24"/>
          <w:szCs w:val="24"/>
        </w:rPr>
        <w:t>, 2427–2439 (2007).</w:t>
      </w:r>
    </w:p>
    <w:p w14:paraId="1F385884" w14:textId="77777777" w:rsidR="00AC3C1A" w:rsidRDefault="00C067C2">
      <w:pPr>
        <w:pStyle w:val="Bibliography1"/>
        <w:rPr>
          <w:rFonts w:ascii="Times New Roman" w:hAnsi="Times New Roman"/>
          <w:sz w:val="24"/>
          <w:szCs w:val="24"/>
        </w:rPr>
      </w:pPr>
      <w:r>
        <w:rPr>
          <w:rFonts w:ascii="Times New Roman" w:hAnsi="Times New Roman"/>
          <w:sz w:val="24"/>
          <w:szCs w:val="24"/>
        </w:rPr>
        <w:t>17.</w:t>
      </w:r>
      <w:r>
        <w:rPr>
          <w:rFonts w:ascii="Times New Roman" w:hAnsi="Times New Roman"/>
          <w:sz w:val="24"/>
          <w:szCs w:val="24"/>
        </w:rPr>
        <w:tab/>
        <w:t xml:space="preserve">Ellison, A. M. Partitioning diversity. </w:t>
      </w:r>
      <w:r>
        <w:rPr>
          <w:rFonts w:ascii="Times New Roman" w:hAnsi="Times New Roman"/>
          <w:i/>
          <w:sz w:val="24"/>
          <w:szCs w:val="24"/>
        </w:rPr>
        <w:t>Ecology</w:t>
      </w:r>
      <w:r>
        <w:rPr>
          <w:rFonts w:ascii="Times New Roman" w:hAnsi="Times New Roman"/>
          <w:sz w:val="24"/>
          <w:szCs w:val="24"/>
        </w:rPr>
        <w:t xml:space="preserve"> </w:t>
      </w:r>
      <w:r>
        <w:rPr>
          <w:rFonts w:ascii="Times New Roman" w:hAnsi="Times New Roman"/>
          <w:b/>
          <w:sz w:val="24"/>
          <w:szCs w:val="24"/>
        </w:rPr>
        <w:t>91</w:t>
      </w:r>
      <w:r>
        <w:rPr>
          <w:rFonts w:ascii="Times New Roman" w:hAnsi="Times New Roman"/>
          <w:sz w:val="24"/>
          <w:szCs w:val="24"/>
        </w:rPr>
        <w:t>, 1962–1963 (2010).</w:t>
      </w:r>
    </w:p>
    <w:p w14:paraId="4FA88C3B" w14:textId="77777777" w:rsidR="00AC3C1A" w:rsidRDefault="00C067C2">
      <w:pPr>
        <w:pStyle w:val="Bibliography1"/>
        <w:rPr>
          <w:rFonts w:ascii="Times New Roman" w:hAnsi="Times New Roman"/>
          <w:sz w:val="24"/>
          <w:szCs w:val="24"/>
        </w:rPr>
      </w:pPr>
      <w:r>
        <w:rPr>
          <w:rFonts w:ascii="Times New Roman" w:hAnsi="Times New Roman"/>
          <w:sz w:val="24"/>
          <w:szCs w:val="24"/>
        </w:rPr>
        <w:t>18.</w:t>
      </w:r>
      <w:r>
        <w:rPr>
          <w:rFonts w:ascii="Times New Roman" w:hAnsi="Times New Roman"/>
          <w:sz w:val="24"/>
          <w:szCs w:val="24"/>
        </w:rPr>
        <w:tab/>
        <w:t xml:space="preserve">Yang, L. </w:t>
      </w:r>
      <w:r>
        <w:rPr>
          <w:rFonts w:ascii="Times New Roman" w:hAnsi="Times New Roman"/>
          <w:i/>
          <w:sz w:val="24"/>
          <w:szCs w:val="24"/>
        </w:rPr>
        <w:t>et al.</w:t>
      </w:r>
      <w:r>
        <w:rPr>
          <w:rFonts w:ascii="Times New Roman" w:hAnsi="Times New Roman"/>
          <w:sz w:val="24"/>
          <w:szCs w:val="24"/>
        </w:rPr>
        <w:t xml:space="preserve"> A new generation of the United States National Land Cover Database: Requirements, research priorities, design, and implementation strategies. </w:t>
      </w:r>
      <w:r>
        <w:rPr>
          <w:rFonts w:ascii="Times New Roman" w:hAnsi="Times New Roman"/>
          <w:i/>
          <w:sz w:val="24"/>
          <w:szCs w:val="24"/>
        </w:rPr>
        <w:t>ISPRS Journal of Photogrammetry and Remote Sensing</w:t>
      </w:r>
      <w:r>
        <w:rPr>
          <w:rFonts w:ascii="Times New Roman" w:hAnsi="Times New Roman"/>
          <w:sz w:val="24"/>
          <w:szCs w:val="24"/>
        </w:rPr>
        <w:t xml:space="preserve"> </w:t>
      </w:r>
      <w:r>
        <w:rPr>
          <w:rFonts w:ascii="Times New Roman" w:hAnsi="Times New Roman"/>
          <w:b/>
          <w:sz w:val="24"/>
          <w:szCs w:val="24"/>
        </w:rPr>
        <w:t>146</w:t>
      </w:r>
      <w:r>
        <w:rPr>
          <w:rFonts w:ascii="Times New Roman" w:hAnsi="Times New Roman"/>
          <w:sz w:val="24"/>
          <w:szCs w:val="24"/>
        </w:rPr>
        <w:t>, 108–123 (2018).</w:t>
      </w:r>
    </w:p>
    <w:p w14:paraId="101889D4" w14:textId="77777777" w:rsidR="00AC3C1A" w:rsidRDefault="00C067C2">
      <w:pPr>
        <w:pStyle w:val="Bibliography1"/>
        <w:rPr>
          <w:rFonts w:ascii="Times New Roman" w:hAnsi="Times New Roman"/>
          <w:sz w:val="24"/>
          <w:szCs w:val="24"/>
        </w:rPr>
      </w:pPr>
      <w:r>
        <w:rPr>
          <w:rFonts w:ascii="Times New Roman" w:hAnsi="Times New Roman"/>
          <w:sz w:val="24"/>
          <w:szCs w:val="24"/>
        </w:rPr>
        <w:t>19.</w:t>
      </w:r>
      <w:r>
        <w:rPr>
          <w:rFonts w:ascii="Times New Roman" w:hAnsi="Times New Roman"/>
          <w:sz w:val="24"/>
          <w:szCs w:val="24"/>
        </w:rPr>
        <w:tab/>
        <w:t>PRISM Climate Group, O. S. U. PRISM Climate Data. http://prism.oregonstate.edu (2019).</w:t>
      </w:r>
    </w:p>
    <w:p w14:paraId="186C4E0E" w14:textId="77777777" w:rsidR="00AC3C1A" w:rsidRDefault="00C067C2">
      <w:pPr>
        <w:pStyle w:val="Bibliography1"/>
        <w:rPr>
          <w:rFonts w:ascii="Times New Roman" w:hAnsi="Times New Roman"/>
          <w:sz w:val="24"/>
          <w:szCs w:val="24"/>
        </w:rPr>
      </w:pPr>
      <w:r w:rsidRPr="0086454D">
        <w:rPr>
          <w:rFonts w:ascii="Times New Roman" w:hAnsi="Times New Roman"/>
          <w:sz w:val="24"/>
          <w:szCs w:val="24"/>
          <w:lang w:val="fr-FR"/>
        </w:rPr>
        <w:t>20.</w:t>
      </w:r>
      <w:r w:rsidRPr="0086454D">
        <w:rPr>
          <w:rFonts w:ascii="Times New Roman" w:hAnsi="Times New Roman"/>
          <w:sz w:val="24"/>
          <w:szCs w:val="24"/>
          <w:lang w:val="fr-FR"/>
        </w:rPr>
        <w:tab/>
        <w:t xml:space="preserve">Aronson, M. F. J. </w:t>
      </w:r>
      <w:r w:rsidRPr="0086454D">
        <w:rPr>
          <w:rFonts w:ascii="Times New Roman" w:hAnsi="Times New Roman"/>
          <w:i/>
          <w:sz w:val="24"/>
          <w:szCs w:val="24"/>
          <w:lang w:val="fr-FR"/>
        </w:rPr>
        <w:t>et al.</w:t>
      </w:r>
      <w:r w:rsidRPr="0086454D">
        <w:rPr>
          <w:rFonts w:ascii="Times New Roman" w:hAnsi="Times New Roman"/>
          <w:sz w:val="24"/>
          <w:szCs w:val="24"/>
          <w:lang w:val="fr-FR"/>
        </w:rPr>
        <w:t xml:space="preserve"> </w:t>
      </w:r>
      <w:r>
        <w:rPr>
          <w:rFonts w:ascii="Times New Roman" w:hAnsi="Times New Roman"/>
          <w:sz w:val="24"/>
          <w:szCs w:val="24"/>
        </w:rPr>
        <w:t xml:space="preserve">A global analysis of the impacts of urbanization on bird and plant diversity reveals key anthropogenic drivers. </w:t>
      </w:r>
      <w:r>
        <w:rPr>
          <w:rFonts w:ascii="Times New Roman" w:hAnsi="Times New Roman"/>
          <w:i/>
          <w:sz w:val="24"/>
          <w:szCs w:val="24"/>
        </w:rPr>
        <w:t>Proc. R. Soc. B.</w:t>
      </w:r>
      <w:r>
        <w:rPr>
          <w:rFonts w:ascii="Times New Roman" w:hAnsi="Times New Roman"/>
          <w:sz w:val="24"/>
          <w:szCs w:val="24"/>
        </w:rPr>
        <w:t xml:space="preserve"> </w:t>
      </w:r>
      <w:r>
        <w:rPr>
          <w:rFonts w:ascii="Times New Roman" w:hAnsi="Times New Roman"/>
          <w:b/>
          <w:sz w:val="24"/>
          <w:szCs w:val="24"/>
        </w:rPr>
        <w:t>281</w:t>
      </w:r>
      <w:r>
        <w:rPr>
          <w:rFonts w:ascii="Times New Roman" w:hAnsi="Times New Roman"/>
          <w:sz w:val="24"/>
          <w:szCs w:val="24"/>
        </w:rPr>
        <w:t>, 20133330 (2014).</w:t>
      </w:r>
    </w:p>
    <w:p w14:paraId="0DFB1FDE" w14:textId="77777777" w:rsidR="00AC3C1A" w:rsidRDefault="00C067C2">
      <w:pPr>
        <w:pStyle w:val="Bibliography1"/>
        <w:rPr>
          <w:rFonts w:ascii="Times New Roman" w:hAnsi="Times New Roman"/>
          <w:sz w:val="24"/>
          <w:szCs w:val="24"/>
        </w:rPr>
      </w:pPr>
      <w:r>
        <w:rPr>
          <w:rFonts w:ascii="Times New Roman" w:hAnsi="Times New Roman"/>
          <w:sz w:val="24"/>
          <w:szCs w:val="24"/>
        </w:rPr>
        <w:t>21.</w:t>
      </w:r>
      <w:r>
        <w:rPr>
          <w:rFonts w:ascii="Times New Roman" w:hAnsi="Times New Roman"/>
          <w:sz w:val="24"/>
          <w:szCs w:val="24"/>
        </w:rPr>
        <w:tab/>
        <w:t xml:space="preserve">Kehoe, L. </w:t>
      </w:r>
      <w:r>
        <w:rPr>
          <w:rFonts w:ascii="Times New Roman" w:hAnsi="Times New Roman"/>
          <w:i/>
          <w:sz w:val="24"/>
          <w:szCs w:val="24"/>
        </w:rPr>
        <w:t>et al.</w:t>
      </w:r>
      <w:r>
        <w:rPr>
          <w:rFonts w:ascii="Times New Roman" w:hAnsi="Times New Roman"/>
          <w:sz w:val="24"/>
          <w:szCs w:val="24"/>
        </w:rPr>
        <w:t xml:space="preserve"> Biodiversity at risk under future cropland expansion and intensification. </w:t>
      </w:r>
      <w:r>
        <w:rPr>
          <w:rFonts w:ascii="Times New Roman" w:hAnsi="Times New Roman"/>
          <w:i/>
          <w:sz w:val="24"/>
          <w:szCs w:val="24"/>
        </w:rPr>
        <w:t>Nat Ecol Evol</w:t>
      </w:r>
      <w:r>
        <w:rPr>
          <w:rFonts w:ascii="Times New Roman" w:hAnsi="Times New Roman"/>
          <w:sz w:val="24"/>
          <w:szCs w:val="24"/>
        </w:rPr>
        <w:t xml:space="preserve"> </w:t>
      </w:r>
      <w:r>
        <w:rPr>
          <w:rFonts w:ascii="Times New Roman" w:hAnsi="Times New Roman"/>
          <w:b/>
          <w:sz w:val="24"/>
          <w:szCs w:val="24"/>
        </w:rPr>
        <w:t>1</w:t>
      </w:r>
      <w:r>
        <w:rPr>
          <w:rFonts w:ascii="Times New Roman" w:hAnsi="Times New Roman"/>
          <w:sz w:val="24"/>
          <w:szCs w:val="24"/>
        </w:rPr>
        <w:t>, 1129–1135 (2017).</w:t>
      </w:r>
    </w:p>
    <w:p w14:paraId="760244A3" w14:textId="77777777" w:rsidR="00AC3C1A" w:rsidRDefault="00C067C2">
      <w:pPr>
        <w:pStyle w:val="Bibliography1"/>
        <w:rPr>
          <w:rFonts w:ascii="Times New Roman" w:hAnsi="Times New Roman"/>
          <w:sz w:val="24"/>
          <w:szCs w:val="24"/>
        </w:rPr>
      </w:pPr>
      <w:r>
        <w:rPr>
          <w:rFonts w:ascii="Times New Roman" w:hAnsi="Times New Roman"/>
          <w:sz w:val="24"/>
          <w:szCs w:val="24"/>
        </w:rPr>
        <w:t>22.</w:t>
      </w:r>
      <w:r>
        <w:rPr>
          <w:rFonts w:ascii="Times New Roman" w:hAnsi="Times New Roman"/>
          <w:sz w:val="24"/>
          <w:szCs w:val="24"/>
        </w:rPr>
        <w:tab/>
        <w:t xml:space="preserve">Quesnelle, P. E., Fahrig, L. &amp; Lindsay, K. E. Effects of habitat loss, habitat configuration and matrix composition on declining wetland species. </w:t>
      </w:r>
      <w:r>
        <w:rPr>
          <w:rFonts w:ascii="Times New Roman" w:hAnsi="Times New Roman"/>
          <w:i/>
          <w:sz w:val="24"/>
          <w:szCs w:val="24"/>
        </w:rPr>
        <w:t>Biological Conservation</w:t>
      </w:r>
      <w:r>
        <w:rPr>
          <w:rFonts w:ascii="Times New Roman" w:hAnsi="Times New Roman"/>
          <w:sz w:val="24"/>
          <w:szCs w:val="24"/>
        </w:rPr>
        <w:t xml:space="preserve"> </w:t>
      </w:r>
      <w:r>
        <w:rPr>
          <w:rFonts w:ascii="Times New Roman" w:hAnsi="Times New Roman"/>
          <w:b/>
          <w:sz w:val="24"/>
          <w:szCs w:val="24"/>
        </w:rPr>
        <w:t>160</w:t>
      </w:r>
      <w:r>
        <w:rPr>
          <w:rFonts w:ascii="Times New Roman" w:hAnsi="Times New Roman"/>
          <w:sz w:val="24"/>
          <w:szCs w:val="24"/>
        </w:rPr>
        <w:t>, 200–208 (2013).</w:t>
      </w:r>
    </w:p>
    <w:p w14:paraId="50101BDF" w14:textId="77777777" w:rsidR="00AC3C1A" w:rsidRDefault="00C067C2">
      <w:pPr>
        <w:pStyle w:val="Bibliography1"/>
        <w:rPr>
          <w:rFonts w:ascii="Times New Roman" w:hAnsi="Times New Roman"/>
          <w:sz w:val="24"/>
          <w:szCs w:val="24"/>
        </w:rPr>
      </w:pPr>
      <w:r>
        <w:rPr>
          <w:rFonts w:ascii="Times New Roman" w:hAnsi="Times New Roman"/>
          <w:sz w:val="24"/>
          <w:szCs w:val="24"/>
        </w:rPr>
        <w:t>23.</w:t>
      </w:r>
      <w:r>
        <w:rPr>
          <w:rFonts w:ascii="Times New Roman" w:hAnsi="Times New Roman"/>
          <w:sz w:val="24"/>
          <w:szCs w:val="24"/>
        </w:rPr>
        <w:tab/>
        <w:t xml:space="preserve">Newbold, T. Future effects of climate and land-use change on terrestrial vertebrate community diversity under different scenarios. </w:t>
      </w:r>
      <w:r>
        <w:rPr>
          <w:rFonts w:ascii="Times New Roman" w:hAnsi="Times New Roman"/>
          <w:i/>
          <w:sz w:val="24"/>
          <w:szCs w:val="24"/>
        </w:rPr>
        <w:t>Proc. R. Soc. B.</w:t>
      </w:r>
      <w:r>
        <w:rPr>
          <w:rFonts w:ascii="Times New Roman" w:hAnsi="Times New Roman"/>
          <w:sz w:val="24"/>
          <w:szCs w:val="24"/>
        </w:rPr>
        <w:t xml:space="preserve"> </w:t>
      </w:r>
      <w:r>
        <w:rPr>
          <w:rFonts w:ascii="Times New Roman" w:hAnsi="Times New Roman"/>
          <w:b/>
          <w:sz w:val="24"/>
          <w:szCs w:val="24"/>
        </w:rPr>
        <w:t>285</w:t>
      </w:r>
      <w:r>
        <w:rPr>
          <w:rFonts w:ascii="Times New Roman" w:hAnsi="Times New Roman"/>
          <w:sz w:val="24"/>
          <w:szCs w:val="24"/>
        </w:rPr>
        <w:t>, 20180792 (2018).</w:t>
      </w:r>
    </w:p>
    <w:p w14:paraId="150A2131" w14:textId="77777777" w:rsidR="00AC3C1A" w:rsidRDefault="00C067C2">
      <w:pPr>
        <w:pStyle w:val="Bibliography1"/>
        <w:rPr>
          <w:rFonts w:ascii="Times New Roman" w:hAnsi="Times New Roman"/>
          <w:sz w:val="24"/>
          <w:szCs w:val="24"/>
        </w:rPr>
      </w:pPr>
      <w:r>
        <w:rPr>
          <w:rFonts w:ascii="Times New Roman" w:hAnsi="Times New Roman"/>
          <w:sz w:val="24"/>
          <w:szCs w:val="24"/>
        </w:rPr>
        <w:t>24.</w:t>
      </w:r>
      <w:r>
        <w:rPr>
          <w:rFonts w:ascii="Times New Roman" w:hAnsi="Times New Roman"/>
          <w:sz w:val="24"/>
          <w:szCs w:val="24"/>
        </w:rPr>
        <w:tab/>
        <w:t xml:space="preserve">RStudio Team. </w:t>
      </w:r>
      <w:r>
        <w:rPr>
          <w:rFonts w:ascii="Times New Roman" w:hAnsi="Times New Roman"/>
          <w:i/>
          <w:sz w:val="24"/>
          <w:szCs w:val="24"/>
        </w:rPr>
        <w:t>RStudio: Integrated Development for R</w:t>
      </w:r>
      <w:r>
        <w:rPr>
          <w:rFonts w:ascii="Times New Roman" w:hAnsi="Times New Roman"/>
          <w:sz w:val="24"/>
          <w:szCs w:val="24"/>
        </w:rPr>
        <w:t>. (RStudio, Inc., 2021).</w:t>
      </w:r>
    </w:p>
    <w:p w14:paraId="40A80CD9" w14:textId="77777777" w:rsidR="00AC3C1A" w:rsidRDefault="00C067C2">
      <w:pPr>
        <w:pStyle w:val="Bibliography1"/>
        <w:rPr>
          <w:rFonts w:ascii="Times New Roman" w:hAnsi="Times New Roman"/>
          <w:sz w:val="24"/>
          <w:szCs w:val="24"/>
        </w:rPr>
      </w:pPr>
      <w:r>
        <w:rPr>
          <w:rFonts w:ascii="Times New Roman" w:hAnsi="Times New Roman"/>
          <w:sz w:val="24"/>
          <w:szCs w:val="24"/>
        </w:rPr>
        <w:t>25.</w:t>
      </w:r>
      <w:r>
        <w:rPr>
          <w:rFonts w:ascii="Times New Roman" w:hAnsi="Times New Roman"/>
          <w:sz w:val="24"/>
          <w:szCs w:val="24"/>
        </w:rPr>
        <w:tab/>
        <w:t xml:space="preserve">R Core Team. </w:t>
      </w:r>
      <w:r>
        <w:rPr>
          <w:rFonts w:ascii="Times New Roman" w:hAnsi="Times New Roman"/>
          <w:i/>
          <w:sz w:val="24"/>
          <w:szCs w:val="24"/>
        </w:rPr>
        <w:t>R: A language and environment for statistical computing</w:t>
      </w:r>
      <w:r>
        <w:rPr>
          <w:rFonts w:ascii="Times New Roman" w:hAnsi="Times New Roman"/>
          <w:sz w:val="24"/>
          <w:szCs w:val="24"/>
        </w:rPr>
        <w:t>. (R Foundation 541 for Statistical Computing, 2021).</w:t>
      </w:r>
    </w:p>
    <w:p w14:paraId="0A01B594" w14:textId="77777777" w:rsidR="00AC3C1A" w:rsidRDefault="00C067C2">
      <w:pPr>
        <w:pStyle w:val="Bibliography1"/>
        <w:rPr>
          <w:rFonts w:ascii="Times New Roman" w:hAnsi="Times New Roman"/>
          <w:sz w:val="24"/>
          <w:szCs w:val="24"/>
        </w:rPr>
      </w:pPr>
      <w:r>
        <w:rPr>
          <w:rFonts w:ascii="Times New Roman" w:hAnsi="Times New Roman"/>
          <w:sz w:val="24"/>
          <w:szCs w:val="24"/>
        </w:rPr>
        <w:t>26.</w:t>
      </w:r>
      <w:r>
        <w:rPr>
          <w:rFonts w:ascii="Times New Roman" w:hAnsi="Times New Roman"/>
          <w:sz w:val="24"/>
          <w:szCs w:val="24"/>
        </w:rPr>
        <w:tab/>
        <w:t xml:space="preserve">Wickham, H. </w:t>
      </w:r>
      <w:r>
        <w:rPr>
          <w:rFonts w:ascii="Times New Roman" w:hAnsi="Times New Roman"/>
          <w:i/>
          <w:sz w:val="24"/>
          <w:szCs w:val="24"/>
        </w:rPr>
        <w:t>et al.</w:t>
      </w:r>
      <w:r>
        <w:rPr>
          <w:rFonts w:ascii="Times New Roman" w:hAnsi="Times New Roman"/>
          <w:sz w:val="24"/>
          <w:szCs w:val="24"/>
        </w:rPr>
        <w:t xml:space="preserve"> Welcome to the tidyverse. </w:t>
      </w:r>
      <w:r>
        <w:rPr>
          <w:rFonts w:ascii="Times New Roman" w:hAnsi="Times New Roman"/>
          <w:i/>
          <w:sz w:val="24"/>
          <w:szCs w:val="24"/>
        </w:rPr>
        <w:t>Journal of Open Source Software</w:t>
      </w:r>
      <w:r>
        <w:rPr>
          <w:rFonts w:ascii="Times New Roman" w:hAnsi="Times New Roman"/>
          <w:sz w:val="24"/>
          <w:szCs w:val="24"/>
        </w:rPr>
        <w:t xml:space="preserve"> </w:t>
      </w:r>
      <w:r>
        <w:rPr>
          <w:rFonts w:ascii="Times New Roman" w:hAnsi="Times New Roman"/>
          <w:b/>
          <w:sz w:val="24"/>
          <w:szCs w:val="24"/>
        </w:rPr>
        <w:t>4</w:t>
      </w:r>
      <w:r>
        <w:rPr>
          <w:rFonts w:ascii="Times New Roman" w:hAnsi="Times New Roman"/>
          <w:sz w:val="24"/>
          <w:szCs w:val="24"/>
        </w:rPr>
        <w:t>, 1686 (2019).</w:t>
      </w:r>
    </w:p>
    <w:p w14:paraId="7E9FB2F2" w14:textId="77777777" w:rsidR="00AC3C1A" w:rsidRDefault="00C067C2">
      <w:pPr>
        <w:pStyle w:val="Bibliography1"/>
        <w:rPr>
          <w:rFonts w:ascii="Times New Roman" w:hAnsi="Times New Roman"/>
          <w:sz w:val="24"/>
          <w:szCs w:val="24"/>
        </w:rPr>
      </w:pPr>
      <w:r>
        <w:rPr>
          <w:rFonts w:ascii="Times New Roman" w:hAnsi="Times New Roman"/>
          <w:sz w:val="24"/>
          <w:szCs w:val="24"/>
        </w:rPr>
        <w:t>27.</w:t>
      </w:r>
      <w:r>
        <w:rPr>
          <w:rFonts w:ascii="Times New Roman" w:hAnsi="Times New Roman"/>
          <w:sz w:val="24"/>
          <w:szCs w:val="24"/>
        </w:rPr>
        <w:tab/>
        <w:t xml:space="preserve">Microsoft &amp; Weston, S. </w:t>
      </w:r>
      <w:r>
        <w:rPr>
          <w:rFonts w:ascii="Times New Roman" w:hAnsi="Times New Roman"/>
          <w:i/>
          <w:sz w:val="24"/>
          <w:szCs w:val="24"/>
        </w:rPr>
        <w:t>foreach: Provides Foreach Looping Construct</w:t>
      </w:r>
      <w:r>
        <w:rPr>
          <w:rFonts w:ascii="Times New Roman" w:hAnsi="Times New Roman"/>
          <w:sz w:val="24"/>
          <w:szCs w:val="24"/>
        </w:rPr>
        <w:t>. (2020).</w:t>
      </w:r>
    </w:p>
    <w:p w14:paraId="4FA0F95B" w14:textId="77777777" w:rsidR="00AC3C1A" w:rsidRDefault="00C067C2">
      <w:pPr>
        <w:pStyle w:val="Bibliography1"/>
        <w:rPr>
          <w:rFonts w:ascii="Times New Roman" w:hAnsi="Times New Roman"/>
          <w:sz w:val="24"/>
          <w:szCs w:val="24"/>
        </w:rPr>
      </w:pPr>
      <w:r>
        <w:rPr>
          <w:rFonts w:ascii="Times New Roman" w:hAnsi="Times New Roman"/>
          <w:sz w:val="24"/>
          <w:szCs w:val="24"/>
        </w:rPr>
        <w:lastRenderedPageBreak/>
        <w:t>28.</w:t>
      </w:r>
      <w:r>
        <w:rPr>
          <w:rFonts w:ascii="Times New Roman" w:hAnsi="Times New Roman"/>
          <w:sz w:val="24"/>
          <w:szCs w:val="24"/>
        </w:rPr>
        <w:tab/>
        <w:t xml:space="preserve">Corporation, M. &amp; Weston, S. </w:t>
      </w:r>
      <w:r>
        <w:rPr>
          <w:rFonts w:ascii="Times New Roman" w:hAnsi="Times New Roman"/>
          <w:i/>
          <w:sz w:val="24"/>
          <w:szCs w:val="24"/>
        </w:rPr>
        <w:t>doParallel: Foreach Parallel Adaptor for the ‘parallel’ Package</w:t>
      </w:r>
      <w:r>
        <w:rPr>
          <w:rFonts w:ascii="Times New Roman" w:hAnsi="Times New Roman"/>
          <w:sz w:val="24"/>
          <w:szCs w:val="24"/>
        </w:rPr>
        <w:t>. (2020).</w:t>
      </w:r>
    </w:p>
    <w:p w14:paraId="6D8AF33E" w14:textId="77777777" w:rsidR="00AC3C1A" w:rsidRDefault="00C067C2">
      <w:pPr>
        <w:pStyle w:val="Bibliography1"/>
        <w:rPr>
          <w:rFonts w:ascii="Times New Roman" w:hAnsi="Times New Roman"/>
          <w:sz w:val="24"/>
          <w:szCs w:val="24"/>
        </w:rPr>
      </w:pPr>
      <w:r>
        <w:rPr>
          <w:rFonts w:ascii="Times New Roman" w:hAnsi="Times New Roman"/>
          <w:sz w:val="24"/>
          <w:szCs w:val="24"/>
        </w:rPr>
        <w:t>29.</w:t>
      </w:r>
      <w:r>
        <w:rPr>
          <w:rFonts w:ascii="Times New Roman" w:hAnsi="Times New Roman"/>
          <w:sz w:val="24"/>
          <w:szCs w:val="24"/>
        </w:rPr>
        <w:tab/>
        <w:t xml:space="preserve">Pebesma, E. Simple Features for R: Standardized Support for Spatial Vector Data. </w:t>
      </w:r>
      <w:r>
        <w:rPr>
          <w:rFonts w:ascii="Times New Roman" w:hAnsi="Times New Roman"/>
          <w:i/>
          <w:sz w:val="24"/>
          <w:szCs w:val="24"/>
        </w:rPr>
        <w:t>The R Journal</w:t>
      </w:r>
      <w:r>
        <w:rPr>
          <w:rFonts w:ascii="Times New Roman" w:hAnsi="Times New Roman"/>
          <w:sz w:val="24"/>
          <w:szCs w:val="24"/>
        </w:rPr>
        <w:t xml:space="preserve"> </w:t>
      </w:r>
      <w:r>
        <w:rPr>
          <w:rFonts w:ascii="Times New Roman" w:hAnsi="Times New Roman"/>
          <w:b/>
          <w:sz w:val="24"/>
          <w:szCs w:val="24"/>
        </w:rPr>
        <w:t>10</w:t>
      </w:r>
      <w:r>
        <w:rPr>
          <w:rFonts w:ascii="Times New Roman" w:hAnsi="Times New Roman"/>
          <w:sz w:val="24"/>
          <w:szCs w:val="24"/>
        </w:rPr>
        <w:t>, 439–446 (2018).</w:t>
      </w:r>
    </w:p>
    <w:p w14:paraId="06A293E7" w14:textId="77777777" w:rsidR="00AC3C1A" w:rsidRDefault="00C067C2">
      <w:pPr>
        <w:pStyle w:val="Bibliography1"/>
        <w:rPr>
          <w:rFonts w:ascii="Times New Roman" w:hAnsi="Times New Roman"/>
          <w:sz w:val="24"/>
          <w:szCs w:val="24"/>
        </w:rPr>
      </w:pPr>
      <w:r>
        <w:rPr>
          <w:rFonts w:ascii="Times New Roman" w:hAnsi="Times New Roman"/>
          <w:sz w:val="24"/>
          <w:szCs w:val="24"/>
        </w:rPr>
        <w:t>30.</w:t>
      </w:r>
      <w:r>
        <w:rPr>
          <w:rFonts w:ascii="Times New Roman" w:hAnsi="Times New Roman"/>
          <w:sz w:val="24"/>
          <w:szCs w:val="24"/>
        </w:rPr>
        <w:tab/>
        <w:t xml:space="preserve">Daniel Baston. </w:t>
      </w:r>
      <w:r>
        <w:rPr>
          <w:rFonts w:ascii="Times New Roman" w:hAnsi="Times New Roman"/>
          <w:i/>
          <w:sz w:val="24"/>
          <w:szCs w:val="24"/>
        </w:rPr>
        <w:t>exactextractr: Fast Extraction from Raster Datasets using Polygons</w:t>
      </w:r>
      <w:r>
        <w:rPr>
          <w:rFonts w:ascii="Times New Roman" w:hAnsi="Times New Roman"/>
          <w:sz w:val="24"/>
          <w:szCs w:val="24"/>
        </w:rPr>
        <w:t>. (2021).</w:t>
      </w:r>
    </w:p>
    <w:p w14:paraId="2610BA7E" w14:textId="77777777" w:rsidR="00AC3C1A" w:rsidRDefault="00C067C2">
      <w:pPr>
        <w:pStyle w:val="Bibliography1"/>
        <w:rPr>
          <w:rFonts w:ascii="Times New Roman" w:hAnsi="Times New Roman"/>
          <w:sz w:val="24"/>
          <w:szCs w:val="24"/>
        </w:rPr>
      </w:pPr>
      <w:r>
        <w:rPr>
          <w:rFonts w:ascii="Times New Roman" w:hAnsi="Times New Roman"/>
          <w:sz w:val="24"/>
          <w:szCs w:val="24"/>
        </w:rPr>
        <w:t>31.</w:t>
      </w:r>
      <w:r>
        <w:rPr>
          <w:rFonts w:ascii="Times New Roman" w:hAnsi="Times New Roman"/>
          <w:sz w:val="24"/>
          <w:szCs w:val="24"/>
        </w:rPr>
        <w:tab/>
        <w:t xml:space="preserve">Hijmans, R. J. </w:t>
      </w:r>
      <w:r>
        <w:rPr>
          <w:rFonts w:ascii="Times New Roman" w:hAnsi="Times New Roman"/>
          <w:i/>
          <w:sz w:val="24"/>
          <w:szCs w:val="24"/>
        </w:rPr>
        <w:t>raster: Geographic Data Analysis and Modeling</w:t>
      </w:r>
      <w:r>
        <w:rPr>
          <w:rFonts w:ascii="Times New Roman" w:hAnsi="Times New Roman"/>
          <w:sz w:val="24"/>
          <w:szCs w:val="24"/>
        </w:rPr>
        <w:t>. (2021).</w:t>
      </w:r>
    </w:p>
    <w:p w14:paraId="6ACF48BD" w14:textId="77777777" w:rsidR="00AC3C1A" w:rsidRDefault="00C067C2">
      <w:pPr>
        <w:pStyle w:val="Bibliography1"/>
        <w:rPr>
          <w:rFonts w:ascii="Times New Roman" w:hAnsi="Times New Roman"/>
          <w:sz w:val="24"/>
          <w:szCs w:val="24"/>
        </w:rPr>
      </w:pPr>
      <w:r>
        <w:rPr>
          <w:rFonts w:ascii="Times New Roman" w:hAnsi="Times New Roman"/>
          <w:sz w:val="24"/>
          <w:szCs w:val="24"/>
        </w:rPr>
        <w:t>32.</w:t>
      </w:r>
      <w:r>
        <w:rPr>
          <w:rFonts w:ascii="Times New Roman" w:hAnsi="Times New Roman"/>
          <w:sz w:val="24"/>
          <w:szCs w:val="24"/>
        </w:rPr>
        <w:tab/>
        <w:t xml:space="preserve">Hudson, M.-A. R. </w:t>
      </w:r>
      <w:r>
        <w:rPr>
          <w:rFonts w:ascii="Times New Roman" w:hAnsi="Times New Roman"/>
          <w:i/>
          <w:sz w:val="24"/>
          <w:szCs w:val="24"/>
        </w:rPr>
        <w:t>et al.</w:t>
      </w:r>
      <w:r>
        <w:rPr>
          <w:rFonts w:ascii="Times New Roman" w:hAnsi="Times New Roman"/>
          <w:sz w:val="24"/>
          <w:szCs w:val="24"/>
        </w:rPr>
        <w:t xml:space="preserve"> The role of the North American Breeding Bird Survey in conservation. </w:t>
      </w:r>
      <w:r>
        <w:rPr>
          <w:rFonts w:ascii="Times New Roman" w:hAnsi="Times New Roman"/>
          <w:i/>
          <w:sz w:val="24"/>
          <w:szCs w:val="24"/>
        </w:rPr>
        <w:t>The Condor</w:t>
      </w:r>
      <w:r>
        <w:rPr>
          <w:rFonts w:ascii="Times New Roman" w:hAnsi="Times New Roman"/>
          <w:sz w:val="24"/>
          <w:szCs w:val="24"/>
        </w:rPr>
        <w:t xml:space="preserve"> </w:t>
      </w:r>
      <w:r>
        <w:rPr>
          <w:rFonts w:ascii="Times New Roman" w:hAnsi="Times New Roman"/>
          <w:b/>
          <w:sz w:val="24"/>
          <w:szCs w:val="24"/>
        </w:rPr>
        <w:t>119</w:t>
      </w:r>
      <w:r>
        <w:rPr>
          <w:rFonts w:ascii="Times New Roman" w:hAnsi="Times New Roman"/>
          <w:sz w:val="24"/>
          <w:szCs w:val="24"/>
        </w:rPr>
        <w:t>, 526–545 (2017).</w:t>
      </w:r>
    </w:p>
    <w:p w14:paraId="2D267A1D" w14:textId="77777777" w:rsidR="00AC3C1A" w:rsidRDefault="00C067C2">
      <w:pPr>
        <w:pStyle w:val="Bibliography1"/>
        <w:rPr>
          <w:rFonts w:ascii="Times New Roman" w:hAnsi="Times New Roman"/>
          <w:sz w:val="24"/>
          <w:szCs w:val="24"/>
        </w:rPr>
      </w:pPr>
      <w:r>
        <w:rPr>
          <w:rFonts w:ascii="Times New Roman" w:hAnsi="Times New Roman"/>
          <w:sz w:val="24"/>
          <w:szCs w:val="24"/>
        </w:rPr>
        <w:t>33.</w:t>
      </w:r>
      <w:r>
        <w:rPr>
          <w:rFonts w:ascii="Times New Roman" w:hAnsi="Times New Roman"/>
          <w:sz w:val="24"/>
          <w:szCs w:val="24"/>
        </w:rPr>
        <w:tab/>
        <w:t xml:space="preserve">Massimino, D., Johnston, A., Gillings, S., Jiguet, F. &amp; Pearce-Higgins, J. W. Projected reductions in climatic suitability for vulnerable British birds. </w:t>
      </w:r>
      <w:r>
        <w:rPr>
          <w:rFonts w:ascii="Times New Roman" w:hAnsi="Times New Roman"/>
          <w:i/>
          <w:sz w:val="24"/>
          <w:szCs w:val="24"/>
        </w:rPr>
        <w:t>Climatic Change</w:t>
      </w:r>
      <w:r>
        <w:rPr>
          <w:rFonts w:ascii="Times New Roman" w:hAnsi="Times New Roman"/>
          <w:sz w:val="24"/>
          <w:szCs w:val="24"/>
        </w:rPr>
        <w:t xml:space="preserve"> </w:t>
      </w:r>
      <w:r>
        <w:rPr>
          <w:rFonts w:ascii="Times New Roman" w:hAnsi="Times New Roman"/>
          <w:b/>
          <w:sz w:val="24"/>
          <w:szCs w:val="24"/>
        </w:rPr>
        <w:t>145</w:t>
      </w:r>
      <w:r>
        <w:rPr>
          <w:rFonts w:ascii="Times New Roman" w:hAnsi="Times New Roman"/>
          <w:sz w:val="24"/>
          <w:szCs w:val="24"/>
        </w:rPr>
        <w:t>, 117–130 (2017).</w:t>
      </w:r>
    </w:p>
    <w:p w14:paraId="38278353" w14:textId="77777777" w:rsidR="00AC3C1A" w:rsidRDefault="00C067C2">
      <w:pPr>
        <w:pStyle w:val="Bibliography1"/>
        <w:rPr>
          <w:rFonts w:ascii="Times New Roman" w:hAnsi="Times New Roman"/>
          <w:sz w:val="24"/>
          <w:szCs w:val="24"/>
        </w:rPr>
      </w:pPr>
      <w:r>
        <w:rPr>
          <w:rFonts w:ascii="Times New Roman" w:hAnsi="Times New Roman"/>
          <w:sz w:val="24"/>
          <w:szCs w:val="24"/>
        </w:rPr>
        <w:t>34.</w:t>
      </w:r>
      <w:r>
        <w:rPr>
          <w:rFonts w:ascii="Times New Roman" w:hAnsi="Times New Roman"/>
          <w:sz w:val="24"/>
          <w:szCs w:val="24"/>
        </w:rPr>
        <w:tab/>
        <w:t xml:space="preserve">Eglington, S. M., Davis, S. E., Joys, A. C., Chamberlain, D. E. &amp; Noble, D. G. The effect of observer experience on English Breeding Bird Survey population trends. </w:t>
      </w:r>
      <w:r>
        <w:rPr>
          <w:rFonts w:ascii="Times New Roman" w:hAnsi="Times New Roman"/>
          <w:i/>
          <w:sz w:val="24"/>
          <w:szCs w:val="24"/>
        </w:rPr>
        <w:t>Bird Study</w:t>
      </w:r>
      <w:r>
        <w:rPr>
          <w:rFonts w:ascii="Times New Roman" w:hAnsi="Times New Roman"/>
          <w:sz w:val="24"/>
          <w:szCs w:val="24"/>
        </w:rPr>
        <w:t xml:space="preserve"> </w:t>
      </w:r>
      <w:r>
        <w:rPr>
          <w:rFonts w:ascii="Times New Roman" w:hAnsi="Times New Roman"/>
          <w:b/>
          <w:sz w:val="24"/>
          <w:szCs w:val="24"/>
        </w:rPr>
        <w:t>57</w:t>
      </w:r>
      <w:r>
        <w:rPr>
          <w:rFonts w:ascii="Times New Roman" w:hAnsi="Times New Roman"/>
          <w:sz w:val="24"/>
          <w:szCs w:val="24"/>
        </w:rPr>
        <w:t>, 129–141 (2010).</w:t>
      </w:r>
    </w:p>
    <w:p w14:paraId="5EE5EA5B" w14:textId="77777777" w:rsidR="00AC3C1A" w:rsidRDefault="00C067C2">
      <w:pPr>
        <w:pStyle w:val="Bibliography1"/>
        <w:rPr>
          <w:rFonts w:ascii="Times New Roman" w:hAnsi="Times New Roman"/>
          <w:sz w:val="24"/>
          <w:szCs w:val="24"/>
        </w:rPr>
      </w:pPr>
      <w:r>
        <w:rPr>
          <w:rFonts w:ascii="Times New Roman" w:hAnsi="Times New Roman"/>
          <w:sz w:val="24"/>
          <w:szCs w:val="24"/>
        </w:rPr>
        <w:t>35.</w:t>
      </w:r>
      <w:r>
        <w:rPr>
          <w:rFonts w:ascii="Times New Roman" w:hAnsi="Times New Roman"/>
          <w:sz w:val="24"/>
          <w:szCs w:val="24"/>
        </w:rPr>
        <w:tab/>
        <w:t xml:space="preserve">Kendall, W. L., Peterjohn, B. G. &amp; Sauer, J. R. First-Time Observer Effects in the North American Breeding Bird Survey. </w:t>
      </w:r>
      <w:r>
        <w:rPr>
          <w:rFonts w:ascii="Times New Roman" w:hAnsi="Times New Roman"/>
          <w:i/>
          <w:sz w:val="24"/>
          <w:szCs w:val="24"/>
        </w:rPr>
        <w:t>The Auk</w:t>
      </w:r>
      <w:r>
        <w:rPr>
          <w:rFonts w:ascii="Times New Roman" w:hAnsi="Times New Roman"/>
          <w:sz w:val="24"/>
          <w:szCs w:val="24"/>
        </w:rPr>
        <w:t xml:space="preserve"> </w:t>
      </w:r>
      <w:r>
        <w:rPr>
          <w:rFonts w:ascii="Times New Roman" w:hAnsi="Times New Roman"/>
          <w:b/>
          <w:sz w:val="24"/>
          <w:szCs w:val="24"/>
        </w:rPr>
        <w:t>113</w:t>
      </w:r>
      <w:r>
        <w:rPr>
          <w:rFonts w:ascii="Times New Roman" w:hAnsi="Times New Roman"/>
          <w:sz w:val="24"/>
          <w:szCs w:val="24"/>
        </w:rPr>
        <w:t>, 823–829 (1996).</w:t>
      </w:r>
    </w:p>
    <w:p w14:paraId="355C91C8" w14:textId="77777777" w:rsidR="00AC3C1A" w:rsidRDefault="00C067C2">
      <w:pPr>
        <w:pStyle w:val="Bibliography1"/>
        <w:rPr>
          <w:rFonts w:ascii="Times New Roman" w:hAnsi="Times New Roman"/>
          <w:sz w:val="24"/>
          <w:szCs w:val="24"/>
        </w:rPr>
      </w:pPr>
      <w:r>
        <w:rPr>
          <w:rFonts w:ascii="Times New Roman" w:hAnsi="Times New Roman"/>
          <w:sz w:val="24"/>
          <w:szCs w:val="24"/>
        </w:rPr>
        <w:t>36.</w:t>
      </w:r>
      <w:r>
        <w:rPr>
          <w:rFonts w:ascii="Times New Roman" w:hAnsi="Times New Roman"/>
          <w:sz w:val="24"/>
          <w:szCs w:val="24"/>
        </w:rPr>
        <w:tab/>
        <w:t xml:space="preserve">Sauer, J. R., Peterjohn, B. G. &amp; Link, W. A. Observer Differences in the North American Breeding Bird Survey. </w:t>
      </w:r>
      <w:r>
        <w:rPr>
          <w:rFonts w:ascii="Times New Roman" w:hAnsi="Times New Roman"/>
          <w:i/>
          <w:sz w:val="24"/>
          <w:szCs w:val="24"/>
        </w:rPr>
        <w:t>The Auk</w:t>
      </w:r>
      <w:r>
        <w:rPr>
          <w:rFonts w:ascii="Times New Roman" w:hAnsi="Times New Roman"/>
          <w:sz w:val="24"/>
          <w:szCs w:val="24"/>
        </w:rPr>
        <w:t xml:space="preserve"> </w:t>
      </w:r>
      <w:r>
        <w:rPr>
          <w:rFonts w:ascii="Times New Roman" w:hAnsi="Times New Roman"/>
          <w:b/>
          <w:sz w:val="24"/>
          <w:szCs w:val="24"/>
        </w:rPr>
        <w:t>111</w:t>
      </w:r>
      <w:r>
        <w:rPr>
          <w:rFonts w:ascii="Times New Roman" w:hAnsi="Times New Roman"/>
          <w:sz w:val="24"/>
          <w:szCs w:val="24"/>
        </w:rPr>
        <w:t>, 50–62 (1994).</w:t>
      </w:r>
    </w:p>
    <w:p w14:paraId="3B516EA3" w14:textId="77777777" w:rsidR="00AC3C1A" w:rsidRDefault="00C067C2">
      <w:pPr>
        <w:pStyle w:val="Bibliography1"/>
        <w:rPr>
          <w:rFonts w:ascii="Times New Roman" w:hAnsi="Times New Roman"/>
          <w:sz w:val="24"/>
          <w:szCs w:val="24"/>
        </w:rPr>
      </w:pPr>
      <w:r>
        <w:rPr>
          <w:rFonts w:ascii="Times New Roman" w:hAnsi="Times New Roman"/>
          <w:sz w:val="24"/>
          <w:szCs w:val="24"/>
        </w:rPr>
        <w:t>37.</w:t>
      </w:r>
      <w:r>
        <w:rPr>
          <w:rFonts w:ascii="Times New Roman" w:hAnsi="Times New Roman"/>
          <w:sz w:val="24"/>
          <w:szCs w:val="24"/>
        </w:rPr>
        <w:tab/>
        <w:t xml:space="preserve">Summers, P. D., Cunnington, G. M. &amp; Fahrig, L. Are the negative effects of roads on breeding birds caused by traffic noise?: Birds and traffic noise. </w:t>
      </w:r>
      <w:r>
        <w:rPr>
          <w:rFonts w:ascii="Times New Roman" w:hAnsi="Times New Roman"/>
          <w:i/>
          <w:sz w:val="24"/>
          <w:szCs w:val="24"/>
        </w:rPr>
        <w:t>Journal of Applied Ecology</w:t>
      </w:r>
      <w:r>
        <w:rPr>
          <w:rFonts w:ascii="Times New Roman" w:hAnsi="Times New Roman"/>
          <w:sz w:val="24"/>
          <w:szCs w:val="24"/>
        </w:rPr>
        <w:t xml:space="preserve"> </w:t>
      </w:r>
      <w:r>
        <w:rPr>
          <w:rFonts w:ascii="Times New Roman" w:hAnsi="Times New Roman"/>
          <w:b/>
          <w:sz w:val="24"/>
          <w:szCs w:val="24"/>
        </w:rPr>
        <w:t>48</w:t>
      </w:r>
      <w:r>
        <w:rPr>
          <w:rFonts w:ascii="Times New Roman" w:hAnsi="Times New Roman"/>
          <w:sz w:val="24"/>
          <w:szCs w:val="24"/>
        </w:rPr>
        <w:t>, 1527–1534 (2011).</w:t>
      </w:r>
    </w:p>
    <w:p w14:paraId="3E0E39E8" w14:textId="77777777" w:rsidR="00AC3C1A" w:rsidRDefault="00C067C2">
      <w:pPr>
        <w:pStyle w:val="Bibliography1"/>
        <w:rPr>
          <w:rFonts w:ascii="Times New Roman" w:hAnsi="Times New Roman"/>
          <w:sz w:val="24"/>
          <w:szCs w:val="24"/>
        </w:rPr>
      </w:pPr>
      <w:r>
        <w:rPr>
          <w:rFonts w:ascii="Times New Roman" w:hAnsi="Times New Roman"/>
          <w:sz w:val="24"/>
          <w:szCs w:val="24"/>
        </w:rPr>
        <w:t>38.</w:t>
      </w:r>
      <w:r>
        <w:rPr>
          <w:rFonts w:ascii="Times New Roman" w:hAnsi="Times New Roman"/>
          <w:sz w:val="24"/>
          <w:szCs w:val="24"/>
        </w:rPr>
        <w:tab/>
        <w:t xml:space="preserve">Hill, M. O. Diversity and Evenness: A Unifying Notation and Its Consequences. </w:t>
      </w:r>
      <w:r>
        <w:rPr>
          <w:rFonts w:ascii="Times New Roman" w:hAnsi="Times New Roman"/>
          <w:i/>
          <w:sz w:val="24"/>
          <w:szCs w:val="24"/>
        </w:rPr>
        <w:t>Ecology</w:t>
      </w:r>
      <w:r>
        <w:rPr>
          <w:rFonts w:ascii="Times New Roman" w:hAnsi="Times New Roman"/>
          <w:sz w:val="24"/>
          <w:szCs w:val="24"/>
        </w:rPr>
        <w:t xml:space="preserve"> </w:t>
      </w:r>
      <w:r>
        <w:rPr>
          <w:rFonts w:ascii="Times New Roman" w:hAnsi="Times New Roman"/>
          <w:b/>
          <w:sz w:val="24"/>
          <w:szCs w:val="24"/>
        </w:rPr>
        <w:t>54</w:t>
      </w:r>
      <w:r>
        <w:rPr>
          <w:rFonts w:ascii="Times New Roman" w:hAnsi="Times New Roman"/>
          <w:sz w:val="24"/>
          <w:szCs w:val="24"/>
        </w:rPr>
        <w:t>, 427–432 (1973).</w:t>
      </w:r>
    </w:p>
    <w:p w14:paraId="42D05931" w14:textId="77777777" w:rsidR="00AC3C1A" w:rsidRDefault="00C067C2">
      <w:pPr>
        <w:pStyle w:val="Bibliography1"/>
        <w:rPr>
          <w:rFonts w:ascii="Times New Roman" w:hAnsi="Times New Roman"/>
          <w:sz w:val="24"/>
          <w:szCs w:val="24"/>
        </w:rPr>
      </w:pPr>
      <w:r>
        <w:rPr>
          <w:rFonts w:ascii="Times New Roman" w:hAnsi="Times New Roman"/>
          <w:sz w:val="24"/>
          <w:szCs w:val="24"/>
        </w:rPr>
        <w:t>39.</w:t>
      </w:r>
      <w:r>
        <w:rPr>
          <w:rFonts w:ascii="Times New Roman" w:hAnsi="Times New Roman"/>
          <w:sz w:val="24"/>
          <w:szCs w:val="24"/>
        </w:rPr>
        <w:tab/>
        <w:t xml:space="preserve">Wickham, J. </w:t>
      </w:r>
      <w:r>
        <w:rPr>
          <w:rFonts w:ascii="Times New Roman" w:hAnsi="Times New Roman"/>
          <w:i/>
          <w:sz w:val="24"/>
          <w:szCs w:val="24"/>
        </w:rPr>
        <w:t>et al.</w:t>
      </w:r>
      <w:r>
        <w:rPr>
          <w:rFonts w:ascii="Times New Roman" w:hAnsi="Times New Roman"/>
          <w:sz w:val="24"/>
          <w:szCs w:val="24"/>
        </w:rPr>
        <w:t xml:space="preserve"> The Multi-Resolution Land Characteristics (MRLC) Consortium — 20 Years of Development and Integration of USA National Land Cover Data. </w:t>
      </w:r>
      <w:r>
        <w:rPr>
          <w:rFonts w:ascii="Times New Roman" w:hAnsi="Times New Roman"/>
          <w:i/>
          <w:sz w:val="24"/>
          <w:szCs w:val="24"/>
        </w:rPr>
        <w:t>Remote Sensing</w:t>
      </w:r>
      <w:r>
        <w:rPr>
          <w:rFonts w:ascii="Times New Roman" w:hAnsi="Times New Roman"/>
          <w:sz w:val="24"/>
          <w:szCs w:val="24"/>
        </w:rPr>
        <w:t xml:space="preserve"> </w:t>
      </w:r>
      <w:r>
        <w:rPr>
          <w:rFonts w:ascii="Times New Roman" w:hAnsi="Times New Roman"/>
          <w:b/>
          <w:sz w:val="24"/>
          <w:szCs w:val="24"/>
        </w:rPr>
        <w:t>6</w:t>
      </w:r>
      <w:r>
        <w:rPr>
          <w:rFonts w:ascii="Times New Roman" w:hAnsi="Times New Roman"/>
          <w:sz w:val="24"/>
          <w:szCs w:val="24"/>
        </w:rPr>
        <w:t>, 7424–7441 (2014).</w:t>
      </w:r>
    </w:p>
    <w:p w14:paraId="4DFA7375" w14:textId="77777777" w:rsidR="00AC3C1A" w:rsidRDefault="00C067C2">
      <w:pPr>
        <w:pStyle w:val="Bibliography1"/>
        <w:rPr>
          <w:rFonts w:ascii="Times New Roman" w:hAnsi="Times New Roman"/>
          <w:sz w:val="24"/>
          <w:szCs w:val="24"/>
        </w:rPr>
      </w:pPr>
      <w:r>
        <w:rPr>
          <w:rFonts w:ascii="Times New Roman" w:hAnsi="Times New Roman"/>
          <w:sz w:val="24"/>
          <w:szCs w:val="24"/>
        </w:rPr>
        <w:t>40.</w:t>
      </w:r>
      <w:r>
        <w:rPr>
          <w:rFonts w:ascii="Times New Roman" w:hAnsi="Times New Roman"/>
          <w:sz w:val="24"/>
          <w:szCs w:val="24"/>
        </w:rPr>
        <w:tab/>
        <w:t xml:space="preserve">Heidrich, L. </w:t>
      </w:r>
      <w:r>
        <w:rPr>
          <w:rFonts w:ascii="Times New Roman" w:hAnsi="Times New Roman"/>
          <w:i/>
          <w:sz w:val="24"/>
          <w:szCs w:val="24"/>
        </w:rPr>
        <w:t>et al.</w:t>
      </w:r>
      <w:r>
        <w:rPr>
          <w:rFonts w:ascii="Times New Roman" w:hAnsi="Times New Roman"/>
          <w:sz w:val="24"/>
          <w:szCs w:val="24"/>
        </w:rPr>
        <w:t xml:space="preserve"> Heterogeneity–diversity relationships differ between and within trophic levels in temperate forests. </w:t>
      </w:r>
      <w:r>
        <w:rPr>
          <w:rFonts w:ascii="Times New Roman" w:hAnsi="Times New Roman"/>
          <w:i/>
          <w:sz w:val="24"/>
          <w:szCs w:val="24"/>
        </w:rPr>
        <w:t>Nat Ecol Evol</w:t>
      </w:r>
      <w:r>
        <w:rPr>
          <w:rFonts w:ascii="Times New Roman" w:hAnsi="Times New Roman"/>
          <w:sz w:val="24"/>
          <w:szCs w:val="24"/>
        </w:rPr>
        <w:t xml:space="preserve"> </w:t>
      </w:r>
      <w:r>
        <w:rPr>
          <w:rFonts w:ascii="Times New Roman" w:hAnsi="Times New Roman"/>
          <w:b/>
          <w:sz w:val="24"/>
          <w:szCs w:val="24"/>
        </w:rPr>
        <w:t>4</w:t>
      </w:r>
      <w:r>
        <w:rPr>
          <w:rFonts w:ascii="Times New Roman" w:hAnsi="Times New Roman"/>
          <w:sz w:val="24"/>
          <w:szCs w:val="24"/>
        </w:rPr>
        <w:t>, 1204–1212 (2020).</w:t>
      </w:r>
    </w:p>
    <w:p w14:paraId="1C2C345C" w14:textId="77777777" w:rsidR="00AC3C1A" w:rsidRDefault="00C067C2">
      <w:pPr>
        <w:pStyle w:val="Bibliography1"/>
        <w:rPr>
          <w:rFonts w:ascii="Times New Roman" w:hAnsi="Times New Roman"/>
          <w:sz w:val="24"/>
          <w:szCs w:val="24"/>
        </w:rPr>
      </w:pPr>
      <w:r>
        <w:rPr>
          <w:rFonts w:ascii="Times New Roman" w:hAnsi="Times New Roman"/>
          <w:sz w:val="24"/>
          <w:szCs w:val="24"/>
        </w:rPr>
        <w:lastRenderedPageBreak/>
        <w:t>41.</w:t>
      </w:r>
      <w:r>
        <w:rPr>
          <w:rFonts w:ascii="Times New Roman" w:hAnsi="Times New Roman"/>
          <w:sz w:val="24"/>
          <w:szCs w:val="24"/>
        </w:rPr>
        <w:tab/>
        <w:t xml:space="preserve">Robbins, S., C. Effect of time of day on bird activity. </w:t>
      </w:r>
      <w:r>
        <w:rPr>
          <w:rFonts w:ascii="Times New Roman" w:hAnsi="Times New Roman"/>
          <w:i/>
          <w:sz w:val="24"/>
          <w:szCs w:val="24"/>
        </w:rPr>
        <w:t>Studies in Avian Biology</w:t>
      </w:r>
      <w:r>
        <w:rPr>
          <w:rFonts w:ascii="Times New Roman" w:hAnsi="Times New Roman"/>
          <w:sz w:val="24"/>
          <w:szCs w:val="24"/>
        </w:rPr>
        <w:t xml:space="preserve"> </w:t>
      </w:r>
      <w:r>
        <w:rPr>
          <w:rFonts w:ascii="Times New Roman" w:hAnsi="Times New Roman"/>
          <w:b/>
          <w:sz w:val="24"/>
          <w:szCs w:val="24"/>
        </w:rPr>
        <w:t>6</w:t>
      </w:r>
      <w:r>
        <w:rPr>
          <w:rFonts w:ascii="Times New Roman" w:hAnsi="Times New Roman"/>
          <w:sz w:val="24"/>
          <w:szCs w:val="24"/>
        </w:rPr>
        <w:t>, 275–286 (1918).</w:t>
      </w:r>
    </w:p>
    <w:p w14:paraId="66E173A1" w14:textId="77777777" w:rsidR="00AC3C1A" w:rsidRDefault="00C067C2">
      <w:pPr>
        <w:pStyle w:val="Bibliography1"/>
        <w:rPr>
          <w:rFonts w:ascii="Times New Roman" w:hAnsi="Times New Roman"/>
          <w:sz w:val="24"/>
          <w:szCs w:val="24"/>
        </w:rPr>
      </w:pPr>
      <w:r>
        <w:rPr>
          <w:rFonts w:ascii="Times New Roman" w:hAnsi="Times New Roman"/>
          <w:sz w:val="24"/>
          <w:szCs w:val="24"/>
        </w:rPr>
        <w:t>42.</w:t>
      </w:r>
      <w:r>
        <w:rPr>
          <w:rFonts w:ascii="Times New Roman" w:hAnsi="Times New Roman"/>
          <w:sz w:val="24"/>
          <w:szCs w:val="24"/>
        </w:rPr>
        <w:tab/>
        <w:t xml:space="preserve">Moran, P. A. P. Notes on Continuous Stochastic Phenomena. </w:t>
      </w:r>
      <w:r>
        <w:rPr>
          <w:rFonts w:ascii="Times New Roman" w:hAnsi="Times New Roman"/>
          <w:i/>
          <w:sz w:val="24"/>
          <w:szCs w:val="24"/>
        </w:rPr>
        <w:t>Biometrika</w:t>
      </w:r>
      <w:r>
        <w:rPr>
          <w:rFonts w:ascii="Times New Roman" w:hAnsi="Times New Roman"/>
          <w:sz w:val="24"/>
          <w:szCs w:val="24"/>
        </w:rPr>
        <w:t xml:space="preserve"> </w:t>
      </w:r>
      <w:r>
        <w:rPr>
          <w:rFonts w:ascii="Times New Roman" w:hAnsi="Times New Roman"/>
          <w:b/>
          <w:sz w:val="24"/>
          <w:szCs w:val="24"/>
        </w:rPr>
        <w:t>37</w:t>
      </w:r>
      <w:r>
        <w:rPr>
          <w:rFonts w:ascii="Times New Roman" w:hAnsi="Times New Roman"/>
          <w:sz w:val="24"/>
          <w:szCs w:val="24"/>
        </w:rPr>
        <w:t>, 17–23 (1950).</w:t>
      </w:r>
    </w:p>
    <w:p w14:paraId="721DC8E4" w14:textId="77777777" w:rsidR="00AC3C1A" w:rsidRDefault="00C067C2">
      <w:pPr>
        <w:pStyle w:val="Bibliography1"/>
        <w:rPr>
          <w:rFonts w:ascii="Times New Roman" w:hAnsi="Times New Roman"/>
          <w:sz w:val="24"/>
          <w:szCs w:val="24"/>
        </w:rPr>
      </w:pPr>
      <w:r>
        <w:rPr>
          <w:rFonts w:ascii="Times New Roman" w:hAnsi="Times New Roman"/>
          <w:sz w:val="24"/>
          <w:szCs w:val="24"/>
        </w:rPr>
        <w:t>43.</w:t>
      </w:r>
      <w:r>
        <w:rPr>
          <w:rFonts w:ascii="Times New Roman" w:hAnsi="Times New Roman"/>
          <w:sz w:val="24"/>
          <w:szCs w:val="24"/>
        </w:rPr>
        <w:tab/>
        <w:t xml:space="preserve">Stan Development Team. </w:t>
      </w:r>
      <w:r>
        <w:rPr>
          <w:rFonts w:ascii="Times New Roman" w:hAnsi="Times New Roman"/>
          <w:i/>
          <w:sz w:val="24"/>
          <w:szCs w:val="24"/>
        </w:rPr>
        <w:t>Stan Modeling Language Users Guide and Reference Manual</w:t>
      </w:r>
      <w:r>
        <w:rPr>
          <w:rFonts w:ascii="Times New Roman" w:hAnsi="Times New Roman"/>
          <w:sz w:val="24"/>
          <w:szCs w:val="24"/>
        </w:rPr>
        <w:t>. (Stan Development Team, 2021).</w:t>
      </w:r>
    </w:p>
    <w:p w14:paraId="7BB0D81F" w14:textId="77777777" w:rsidR="00AC3C1A" w:rsidRDefault="00C067C2">
      <w:pPr>
        <w:pStyle w:val="Bibliography1"/>
        <w:rPr>
          <w:rFonts w:ascii="Times New Roman" w:hAnsi="Times New Roman"/>
          <w:sz w:val="24"/>
          <w:szCs w:val="24"/>
        </w:rPr>
      </w:pPr>
      <w:r>
        <w:rPr>
          <w:rFonts w:ascii="Times New Roman" w:hAnsi="Times New Roman"/>
          <w:sz w:val="24"/>
          <w:szCs w:val="24"/>
        </w:rPr>
        <w:t>44.</w:t>
      </w:r>
      <w:r>
        <w:rPr>
          <w:rFonts w:ascii="Times New Roman" w:hAnsi="Times New Roman"/>
          <w:sz w:val="24"/>
          <w:szCs w:val="24"/>
        </w:rPr>
        <w:tab/>
        <w:t xml:space="preserve">Gabry, J. &amp; Cešnovar, R. </w:t>
      </w:r>
      <w:r>
        <w:rPr>
          <w:rFonts w:ascii="Times New Roman" w:hAnsi="Times New Roman"/>
          <w:i/>
          <w:sz w:val="24"/>
          <w:szCs w:val="24"/>
        </w:rPr>
        <w:t>cmdstanr: R Interface to ‘CmdStan’</w:t>
      </w:r>
      <w:r>
        <w:rPr>
          <w:rFonts w:ascii="Times New Roman" w:hAnsi="Times New Roman"/>
          <w:sz w:val="24"/>
          <w:szCs w:val="24"/>
        </w:rPr>
        <w:t>. (2021).</w:t>
      </w:r>
    </w:p>
    <w:p w14:paraId="4A6022DC" w14:textId="77777777" w:rsidR="00AC3C1A" w:rsidRDefault="00C067C2">
      <w:pPr>
        <w:pStyle w:val="Bibliography1"/>
        <w:rPr>
          <w:rFonts w:ascii="Times New Roman" w:hAnsi="Times New Roman"/>
          <w:sz w:val="24"/>
          <w:szCs w:val="24"/>
        </w:rPr>
      </w:pPr>
      <w:r>
        <w:rPr>
          <w:rFonts w:ascii="Times New Roman" w:hAnsi="Times New Roman"/>
          <w:sz w:val="24"/>
          <w:szCs w:val="24"/>
        </w:rPr>
        <w:t>45.</w:t>
      </w:r>
      <w:r>
        <w:rPr>
          <w:rFonts w:ascii="Times New Roman" w:hAnsi="Times New Roman"/>
          <w:sz w:val="24"/>
          <w:szCs w:val="24"/>
        </w:rPr>
        <w:tab/>
        <w:t xml:space="preserve">Gelman, A. &amp; Rubin, D. B. Inference from Iterative Simulations using Multiple Sequences. </w:t>
      </w:r>
      <w:r>
        <w:rPr>
          <w:rFonts w:ascii="Times New Roman" w:hAnsi="Times New Roman"/>
          <w:i/>
          <w:sz w:val="24"/>
          <w:szCs w:val="24"/>
        </w:rPr>
        <w:t>Statistical Sciences</w:t>
      </w:r>
      <w:r>
        <w:rPr>
          <w:rFonts w:ascii="Times New Roman" w:hAnsi="Times New Roman"/>
          <w:sz w:val="24"/>
          <w:szCs w:val="24"/>
        </w:rPr>
        <w:t xml:space="preserve"> </w:t>
      </w:r>
      <w:r>
        <w:rPr>
          <w:rFonts w:ascii="Times New Roman" w:hAnsi="Times New Roman"/>
          <w:b/>
          <w:sz w:val="24"/>
          <w:szCs w:val="24"/>
        </w:rPr>
        <w:t>7</w:t>
      </w:r>
      <w:r>
        <w:rPr>
          <w:rFonts w:ascii="Times New Roman" w:hAnsi="Times New Roman"/>
          <w:sz w:val="24"/>
          <w:szCs w:val="24"/>
        </w:rPr>
        <w:t>, 457–511 (1992).</w:t>
      </w:r>
    </w:p>
    <w:p w14:paraId="652626AA" w14:textId="77777777" w:rsidR="00AC3C1A" w:rsidRDefault="00C067C2">
      <w:pPr>
        <w:pStyle w:val="Bibliography1"/>
        <w:rPr>
          <w:rFonts w:ascii="Times New Roman" w:hAnsi="Times New Roman"/>
          <w:sz w:val="24"/>
          <w:szCs w:val="24"/>
        </w:rPr>
      </w:pPr>
      <w:r>
        <w:rPr>
          <w:rFonts w:ascii="Times New Roman" w:hAnsi="Times New Roman"/>
          <w:sz w:val="24"/>
          <w:szCs w:val="24"/>
        </w:rPr>
        <w:t>46.</w:t>
      </w:r>
      <w:r>
        <w:rPr>
          <w:rFonts w:ascii="Times New Roman" w:hAnsi="Times New Roman"/>
          <w:sz w:val="24"/>
          <w:szCs w:val="24"/>
        </w:rPr>
        <w:tab/>
        <w:t xml:space="preserve">Vehtari, A., Gelman, A. &amp; Gabry, J. Practical Bayesian model evaluation using leave-one-out cross-validation and WAIC. </w:t>
      </w:r>
      <w:r>
        <w:rPr>
          <w:rFonts w:ascii="Times New Roman" w:hAnsi="Times New Roman"/>
          <w:i/>
          <w:sz w:val="24"/>
          <w:szCs w:val="24"/>
        </w:rPr>
        <w:t>Stat Comput</w:t>
      </w:r>
      <w:r>
        <w:rPr>
          <w:rFonts w:ascii="Times New Roman" w:hAnsi="Times New Roman"/>
          <w:sz w:val="24"/>
          <w:szCs w:val="24"/>
        </w:rPr>
        <w:t xml:space="preserve"> </w:t>
      </w:r>
      <w:r>
        <w:rPr>
          <w:rFonts w:ascii="Times New Roman" w:hAnsi="Times New Roman"/>
          <w:b/>
          <w:sz w:val="24"/>
          <w:szCs w:val="24"/>
        </w:rPr>
        <w:t>27</w:t>
      </w:r>
      <w:r>
        <w:rPr>
          <w:rFonts w:ascii="Times New Roman" w:hAnsi="Times New Roman"/>
          <w:sz w:val="24"/>
          <w:szCs w:val="24"/>
        </w:rPr>
        <w:t>, 1413–1432 (2017).</w:t>
      </w:r>
    </w:p>
    <w:p w14:paraId="03A6324F" w14:textId="77777777" w:rsidR="00AC3C1A" w:rsidRDefault="00C067C2">
      <w:pPr>
        <w:pStyle w:val="Bibliography1"/>
        <w:rPr>
          <w:rFonts w:ascii="Times New Roman" w:hAnsi="Times New Roman"/>
          <w:sz w:val="24"/>
          <w:szCs w:val="24"/>
        </w:rPr>
      </w:pPr>
      <w:r>
        <w:rPr>
          <w:rFonts w:ascii="Times New Roman" w:hAnsi="Times New Roman"/>
          <w:sz w:val="24"/>
          <w:szCs w:val="24"/>
        </w:rPr>
        <w:t>47.</w:t>
      </w:r>
      <w:r>
        <w:rPr>
          <w:rFonts w:ascii="Times New Roman" w:hAnsi="Times New Roman"/>
          <w:sz w:val="24"/>
          <w:szCs w:val="24"/>
        </w:rPr>
        <w:tab/>
        <w:t xml:space="preserve">Vehtari, A. </w:t>
      </w:r>
      <w:r>
        <w:rPr>
          <w:rFonts w:ascii="Times New Roman" w:hAnsi="Times New Roman"/>
          <w:i/>
          <w:sz w:val="24"/>
          <w:szCs w:val="24"/>
        </w:rPr>
        <w:t>et al.</w:t>
      </w:r>
      <w:r>
        <w:rPr>
          <w:rFonts w:ascii="Times New Roman" w:hAnsi="Times New Roman"/>
          <w:sz w:val="24"/>
          <w:szCs w:val="24"/>
        </w:rPr>
        <w:t xml:space="preserve"> </w:t>
      </w:r>
      <w:r>
        <w:rPr>
          <w:rFonts w:ascii="Times New Roman" w:hAnsi="Times New Roman"/>
          <w:i/>
          <w:sz w:val="24"/>
          <w:szCs w:val="24"/>
        </w:rPr>
        <w:t>loo: Efficient leave-one-out cross-validation and WAIC for Bayesian models</w:t>
      </w:r>
      <w:r>
        <w:rPr>
          <w:rFonts w:ascii="Times New Roman" w:hAnsi="Times New Roman"/>
          <w:sz w:val="24"/>
          <w:szCs w:val="24"/>
        </w:rPr>
        <w:t>. (2020).</w:t>
      </w:r>
      <w:bookmarkEnd w:id="79"/>
    </w:p>
    <w:p w14:paraId="19E4BF6B" w14:textId="77777777" w:rsidR="00AC3C1A" w:rsidRDefault="00AC3C1A">
      <w:pPr>
        <w:pStyle w:val="BodyText"/>
      </w:pPr>
    </w:p>
    <w:p w14:paraId="7790209E" w14:textId="77777777" w:rsidR="00AC3C1A" w:rsidRDefault="00C067C2">
      <w:pPr>
        <w:spacing w:after="0" w:line="480" w:lineRule="auto"/>
        <w:jc w:val="both"/>
      </w:pPr>
      <w:r>
        <w:rPr>
          <w:rFonts w:ascii="Times New Roman" w:hAnsi="Times New Roman" w:cs="Times New Roman"/>
          <w:b/>
          <w:bCs/>
          <w:color w:val="171717"/>
          <w:sz w:val="28"/>
          <w:szCs w:val="28"/>
          <w:lang w:eastAsia="en-GB"/>
        </w:rPr>
        <w:t xml:space="preserve">Acknowledgments </w:t>
      </w:r>
    </w:p>
    <w:p w14:paraId="6F4048CE" w14:textId="6621BE9D" w:rsidR="00AC3C1A" w:rsidRDefault="00C067C2">
      <w:pPr>
        <w:spacing w:after="0" w:line="480" w:lineRule="auto"/>
        <w:jc w:val="both"/>
      </w:pPr>
      <w:r>
        <w:rPr>
          <w:rFonts w:ascii="Times New Roman" w:hAnsi="Times New Roman" w:cs="Times New Roman"/>
          <w:color w:val="171717"/>
          <w:sz w:val="24"/>
          <w:szCs w:val="24"/>
          <w:lang w:eastAsia="en-GB"/>
        </w:rPr>
        <w:t>We thank the support and feedback received during the paper finali</w:t>
      </w:r>
      <w:r w:rsidR="004732CF">
        <w:rPr>
          <w:rFonts w:ascii="Times New Roman" w:hAnsi="Times New Roman" w:cs="Times New Roman"/>
          <w:color w:val="171717"/>
          <w:sz w:val="24"/>
          <w:szCs w:val="24"/>
          <w:lang w:eastAsia="en-GB"/>
        </w:rPr>
        <w:t>s</w:t>
      </w:r>
      <w:r>
        <w:rPr>
          <w:rFonts w:ascii="Times New Roman" w:hAnsi="Times New Roman" w:cs="Times New Roman"/>
          <w:color w:val="171717"/>
          <w:sz w:val="24"/>
          <w:szCs w:val="24"/>
          <w:lang w:eastAsia="en-GB"/>
        </w:rPr>
        <w:t xml:space="preserve">ation process from fellow academics in the </w:t>
      </w:r>
      <w:r>
        <w:rPr>
          <w:rFonts w:ascii="Times New Roman" w:hAnsi="Times New Roman" w:cs="Times New Roman"/>
          <w:color w:val="171717"/>
          <w:sz w:val="24"/>
          <w:szCs w:val="24"/>
          <w:shd w:val="clear" w:color="auto" w:fill="FFFFFF"/>
          <w:lang w:eastAsia="en-GB"/>
        </w:rPr>
        <w:t>Institute of Biodiversity, Animal Health and Comparative Medicine at the University of Glasgow.</w:t>
      </w:r>
      <w:r>
        <w:rPr>
          <w:rStyle w:val="normaltextrun"/>
          <w:rFonts w:ascii="Times New Roman" w:hAnsi="Times New Roman"/>
          <w:color w:val="171717"/>
          <w:sz w:val="28"/>
          <w:szCs w:val="28"/>
          <w:shd w:val="clear" w:color="auto" w:fill="FFFFFF"/>
        </w:rPr>
        <w:t xml:space="preserve"> </w:t>
      </w:r>
      <w:r>
        <w:rPr>
          <w:rStyle w:val="normaltextrun"/>
          <w:rFonts w:ascii="Times New Roman" w:hAnsi="Times New Roman"/>
          <w:color w:val="171717"/>
          <w:sz w:val="24"/>
          <w:szCs w:val="24"/>
          <w:shd w:val="clear" w:color="auto" w:fill="FFFFFF"/>
        </w:rPr>
        <w:t>This project was financially supported by the University of Glasgow. D.M.D. is funded by a grant from the UK Natural and Environmental Research Council (NERC) (NE/S005773/1). R.M. is</w:t>
      </w:r>
      <w:r>
        <w:rPr>
          <w:rFonts w:ascii="TimesNewRomanPSMT" w:eastAsia="TimesNewRomanPSMT" w:hAnsi="TimesNewRomanPSMT" w:cs="TimesNewRomanPSMT"/>
          <w:color w:val="171717"/>
          <w:sz w:val="24"/>
          <w:szCs w:val="24"/>
        </w:rPr>
        <w:t xml:space="preserve"> supported by The Leckie Fellowship, the UK Medical Research Council (MRC) Places and Health Programme (MC_UU_12017/10) and the Chief Scientist Office (CSO) (SPHSU10) at the MRC/ CSO Social and Public Health Sciences Unit, University of Glasgow</w:t>
      </w:r>
      <w:r>
        <w:rPr>
          <w:rStyle w:val="normaltextrun"/>
          <w:rFonts w:ascii="Times New Roman" w:hAnsi="Times New Roman"/>
          <w:color w:val="171717"/>
          <w:sz w:val="24"/>
          <w:szCs w:val="24"/>
          <w:shd w:val="clear" w:color="auto" w:fill="FFFFFF"/>
        </w:rPr>
        <w:t>.</w:t>
      </w:r>
    </w:p>
    <w:p w14:paraId="5B0AA413" w14:textId="0B8554A9" w:rsidR="000B5078" w:rsidRDefault="000B5078" w:rsidP="000B5078">
      <w:pPr>
        <w:spacing w:after="0" w:line="360" w:lineRule="auto"/>
        <w:rPr>
          <w:rFonts w:ascii="Times New Roman" w:hAnsi="Times New Roman" w:cs="Times New Roman"/>
          <w:b/>
          <w:bCs/>
          <w:color w:val="171717"/>
          <w:sz w:val="28"/>
          <w:szCs w:val="28"/>
          <w:lang w:eastAsia="en-GB"/>
        </w:rPr>
      </w:pPr>
    </w:p>
    <w:p w14:paraId="7EEA93BA" w14:textId="26EFDD54" w:rsidR="00AC3C1A" w:rsidRDefault="00C067C2" w:rsidP="000B5078">
      <w:pPr>
        <w:spacing w:after="0" w:line="360" w:lineRule="auto"/>
      </w:pPr>
      <w:r>
        <w:rPr>
          <w:rFonts w:ascii="Times New Roman" w:hAnsi="Times New Roman" w:cs="Times New Roman"/>
          <w:b/>
          <w:bCs/>
          <w:color w:val="171717"/>
          <w:sz w:val="28"/>
          <w:szCs w:val="28"/>
          <w:lang w:eastAsia="en-GB"/>
        </w:rPr>
        <w:t>Author contributions </w:t>
      </w:r>
    </w:p>
    <w:p w14:paraId="77459FBA" w14:textId="77777777"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t>Conceptualization:</w:t>
      </w:r>
      <w:r>
        <w:rPr>
          <w:rFonts w:ascii="Times New Roman" w:hAnsi="Times New Roman" w:cs="Times New Roman"/>
          <w:color w:val="171717"/>
          <w:sz w:val="24"/>
          <w:szCs w:val="24"/>
          <w:lang w:eastAsia="en-GB"/>
        </w:rPr>
        <w:t xml:space="preserve"> </w:t>
      </w:r>
      <w:bookmarkStart w:id="80" w:name="_Hlk56260511"/>
      <w:r>
        <w:rPr>
          <w:rFonts w:ascii="Times New Roman" w:hAnsi="Times New Roman" w:cs="Times New Roman"/>
          <w:color w:val="171717"/>
          <w:sz w:val="24"/>
          <w:szCs w:val="24"/>
          <w:lang w:eastAsia="en-GB"/>
        </w:rPr>
        <w:t>Yacob Haddou, Rebecca Mancy, Jason Matthiopoulos, Sofie Spatharis, Davide Dominoni.</w:t>
      </w:r>
    </w:p>
    <w:p w14:paraId="19E189A7" w14:textId="7FA4FB32"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lastRenderedPageBreak/>
        <w:t>Data curation:</w:t>
      </w:r>
      <w:r>
        <w:rPr>
          <w:rFonts w:ascii="Times New Roman" w:hAnsi="Times New Roman" w:cs="Times New Roman"/>
          <w:color w:val="171717"/>
          <w:sz w:val="24"/>
          <w:szCs w:val="24"/>
          <w:lang w:eastAsia="en-GB"/>
        </w:rPr>
        <w:t xml:space="preserve"> Yacob Haddou.</w:t>
      </w:r>
    </w:p>
    <w:p w14:paraId="3BE5E59A" w14:textId="4C060829"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t>Formal Analysis:</w:t>
      </w:r>
      <w:r>
        <w:rPr>
          <w:rFonts w:ascii="Times New Roman" w:hAnsi="Times New Roman" w:cs="Times New Roman"/>
          <w:color w:val="171717"/>
          <w:sz w:val="24"/>
          <w:szCs w:val="24"/>
          <w:lang w:eastAsia="en-GB"/>
        </w:rPr>
        <w:t xml:space="preserve"> Yacob Haddou</w:t>
      </w:r>
      <w:r w:rsidR="00C469EA">
        <w:rPr>
          <w:rFonts w:ascii="Times New Roman" w:hAnsi="Times New Roman" w:cs="Times New Roman"/>
          <w:color w:val="171717"/>
          <w:sz w:val="24"/>
          <w:szCs w:val="24"/>
          <w:lang w:eastAsia="en-GB"/>
        </w:rPr>
        <w:t xml:space="preserve"> </w:t>
      </w:r>
      <w:r>
        <w:rPr>
          <w:rFonts w:ascii="Times New Roman" w:hAnsi="Times New Roman" w:cs="Times New Roman"/>
          <w:color w:val="171717"/>
          <w:sz w:val="24"/>
          <w:szCs w:val="24"/>
          <w:lang w:eastAsia="en-GB"/>
        </w:rPr>
        <w:t xml:space="preserve">(Data processing, modelling), Jason Matthiopoulos (model code), Rebecca Mancy (Data processing). </w:t>
      </w:r>
    </w:p>
    <w:p w14:paraId="137395B5" w14:textId="071E9925"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t>Funding acquisition:</w:t>
      </w:r>
      <w:r>
        <w:rPr>
          <w:rFonts w:ascii="Times New Roman" w:hAnsi="Times New Roman" w:cs="Times New Roman"/>
          <w:color w:val="171717"/>
          <w:sz w:val="24"/>
          <w:szCs w:val="24"/>
          <w:lang w:eastAsia="en-GB"/>
        </w:rPr>
        <w:t xml:space="preserve"> Davide Dominoni, Rebecca Mancy.</w:t>
      </w:r>
    </w:p>
    <w:p w14:paraId="6F98A81C" w14:textId="2BEF393D"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t>Investigation:</w:t>
      </w:r>
      <w:r>
        <w:rPr>
          <w:rFonts w:ascii="Times New Roman" w:hAnsi="Times New Roman" w:cs="Times New Roman"/>
          <w:color w:val="171717"/>
          <w:sz w:val="24"/>
          <w:szCs w:val="24"/>
          <w:lang w:eastAsia="en-GB"/>
        </w:rPr>
        <w:t xml:space="preserve"> Yacob Haddou, Rebecca Mancy, Jason Matthiopoulos, Sofie Spatharis, Davide Dominoni.</w:t>
      </w:r>
    </w:p>
    <w:p w14:paraId="0A958847" w14:textId="77777777"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t>Methodology:</w:t>
      </w:r>
      <w:r>
        <w:rPr>
          <w:rFonts w:ascii="Times New Roman" w:hAnsi="Times New Roman" w:cs="Times New Roman"/>
          <w:color w:val="171717"/>
          <w:sz w:val="24"/>
          <w:szCs w:val="24"/>
          <w:lang w:eastAsia="en-GB"/>
        </w:rPr>
        <w:t xml:space="preserve"> Jason Matthiopoulos, Yacob Haddou, Davide Dominoni, Rebecca Mancy, Sofie Spatharis. </w:t>
      </w:r>
    </w:p>
    <w:p w14:paraId="0CA9820E" w14:textId="370D0C16" w:rsidR="00AC3C1A" w:rsidRDefault="00C067C2" w:rsidP="000B5078">
      <w:pPr>
        <w:spacing w:line="360" w:lineRule="auto"/>
      </w:pPr>
      <w:r>
        <w:rPr>
          <w:rFonts w:ascii="Times New Roman" w:hAnsi="Times New Roman" w:cs="Times New Roman"/>
          <w:i/>
          <w:iCs/>
          <w:color w:val="171717"/>
          <w:sz w:val="24"/>
          <w:szCs w:val="24"/>
          <w:lang w:eastAsia="en-GB"/>
        </w:rPr>
        <w:t>Project administration:</w:t>
      </w:r>
      <w:r>
        <w:rPr>
          <w:rFonts w:ascii="Times New Roman" w:hAnsi="Times New Roman" w:cs="Times New Roman"/>
          <w:color w:val="171717"/>
          <w:sz w:val="24"/>
          <w:szCs w:val="24"/>
          <w:lang w:eastAsia="en-GB"/>
        </w:rPr>
        <w:t xml:space="preserve"> Yacob Haddou and Davide Dominoni.</w:t>
      </w:r>
      <w:r>
        <w:rPr>
          <w:rFonts w:ascii="Lato" w:hAnsi="Lato" w:cs="Lato"/>
          <w:color w:val="171717"/>
          <w:sz w:val="28"/>
          <w:szCs w:val="28"/>
          <w:shd w:val="clear" w:color="auto" w:fill="FFFFFF"/>
        </w:rPr>
        <w:t xml:space="preserve"> </w:t>
      </w:r>
    </w:p>
    <w:p w14:paraId="227C720D" w14:textId="77777777"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t>Resources:</w:t>
      </w:r>
      <w:r>
        <w:rPr>
          <w:rFonts w:ascii="Times New Roman" w:hAnsi="Times New Roman" w:cs="Times New Roman"/>
          <w:color w:val="171717"/>
          <w:sz w:val="24"/>
          <w:szCs w:val="24"/>
          <w:lang w:eastAsia="en-GB"/>
        </w:rPr>
        <w:t xml:space="preserve"> Yacob Haddou.</w:t>
      </w:r>
    </w:p>
    <w:p w14:paraId="423B8600" w14:textId="6A6EA563"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t>Software:</w:t>
      </w:r>
      <w:r>
        <w:rPr>
          <w:rFonts w:ascii="Times New Roman" w:hAnsi="Times New Roman" w:cs="Times New Roman"/>
          <w:color w:val="171717"/>
          <w:sz w:val="24"/>
          <w:szCs w:val="24"/>
          <w:lang w:eastAsia="en-GB"/>
        </w:rPr>
        <w:t xml:space="preserve"> Yacob Haddou</w:t>
      </w:r>
      <w:r w:rsidR="000B5078">
        <w:rPr>
          <w:rFonts w:ascii="Times New Roman" w:hAnsi="Times New Roman" w:cs="Times New Roman"/>
          <w:color w:val="171717"/>
          <w:sz w:val="24"/>
          <w:szCs w:val="24"/>
          <w:lang w:eastAsia="en-GB"/>
        </w:rPr>
        <w:t xml:space="preserve"> (</w:t>
      </w:r>
      <w:r w:rsidR="00014626">
        <w:rPr>
          <w:rFonts w:ascii="Times New Roman" w:hAnsi="Times New Roman" w:cs="Times New Roman"/>
          <w:color w:val="171717"/>
          <w:sz w:val="24"/>
          <w:szCs w:val="24"/>
          <w:lang w:eastAsia="en-GB"/>
        </w:rPr>
        <w:t xml:space="preserve">STAN </w:t>
      </w:r>
      <w:r w:rsidR="000B5078">
        <w:rPr>
          <w:rFonts w:ascii="Times New Roman" w:hAnsi="Times New Roman" w:cs="Times New Roman"/>
          <w:color w:val="171717"/>
          <w:sz w:val="24"/>
          <w:szCs w:val="24"/>
          <w:lang w:eastAsia="en-GB"/>
        </w:rPr>
        <w:t>model code and</w:t>
      </w:r>
      <w:r w:rsidR="00014626">
        <w:rPr>
          <w:rFonts w:ascii="Times New Roman" w:hAnsi="Times New Roman" w:cs="Times New Roman"/>
          <w:color w:val="171717"/>
          <w:sz w:val="24"/>
          <w:szCs w:val="24"/>
          <w:lang w:eastAsia="en-GB"/>
        </w:rPr>
        <w:t xml:space="preserve"> BBS/Land cover</w:t>
      </w:r>
      <w:r w:rsidR="000B5078">
        <w:rPr>
          <w:rFonts w:ascii="Times New Roman" w:hAnsi="Times New Roman" w:cs="Times New Roman"/>
          <w:color w:val="171717"/>
          <w:sz w:val="24"/>
          <w:szCs w:val="24"/>
          <w:lang w:eastAsia="en-GB"/>
        </w:rPr>
        <w:t xml:space="preserve"> data processing)</w:t>
      </w:r>
      <w:r>
        <w:rPr>
          <w:rFonts w:ascii="Times New Roman" w:hAnsi="Times New Roman" w:cs="Times New Roman"/>
          <w:color w:val="171717"/>
          <w:sz w:val="24"/>
          <w:szCs w:val="24"/>
          <w:lang w:eastAsia="en-GB"/>
        </w:rPr>
        <w:t>, Jason Matthiopoulos (</w:t>
      </w:r>
      <w:r w:rsidR="00014626">
        <w:rPr>
          <w:rFonts w:ascii="Times New Roman" w:hAnsi="Times New Roman" w:cs="Times New Roman"/>
          <w:color w:val="171717"/>
          <w:sz w:val="24"/>
          <w:szCs w:val="24"/>
          <w:lang w:eastAsia="en-GB"/>
        </w:rPr>
        <w:t xml:space="preserve">STAN </w:t>
      </w:r>
      <w:r>
        <w:rPr>
          <w:rFonts w:ascii="Times New Roman" w:hAnsi="Times New Roman" w:cs="Times New Roman"/>
          <w:color w:val="171717"/>
          <w:sz w:val="24"/>
          <w:szCs w:val="24"/>
          <w:lang w:eastAsia="en-GB"/>
        </w:rPr>
        <w:t>model code),  Rebecca Mancy (BBS data processing).</w:t>
      </w:r>
    </w:p>
    <w:p w14:paraId="6C57921E" w14:textId="77777777"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t>Supervision:</w:t>
      </w:r>
      <w:r>
        <w:rPr>
          <w:rFonts w:ascii="Times New Roman" w:hAnsi="Times New Roman" w:cs="Times New Roman"/>
          <w:color w:val="171717"/>
          <w:sz w:val="24"/>
          <w:szCs w:val="24"/>
          <w:lang w:eastAsia="en-GB"/>
        </w:rPr>
        <w:t xml:space="preserve"> Davide Dominoni, Rebecca Mancy, Jason Matthiopoulos and Sofie Spatharis.</w:t>
      </w:r>
    </w:p>
    <w:p w14:paraId="38D09CCA" w14:textId="77777777"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t>Validation:</w:t>
      </w:r>
      <w:r>
        <w:rPr>
          <w:rFonts w:ascii="Times New Roman" w:hAnsi="Times New Roman" w:cs="Times New Roman"/>
          <w:color w:val="171717"/>
          <w:sz w:val="24"/>
          <w:szCs w:val="24"/>
          <w:lang w:eastAsia="en-GB"/>
        </w:rPr>
        <w:t xml:space="preserve"> Yacob Haddou.</w:t>
      </w:r>
    </w:p>
    <w:p w14:paraId="60CB1CE5" w14:textId="77777777"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t>Visualization:</w:t>
      </w:r>
      <w:r>
        <w:rPr>
          <w:rFonts w:ascii="Times New Roman" w:hAnsi="Times New Roman" w:cs="Times New Roman"/>
          <w:color w:val="171717"/>
          <w:sz w:val="24"/>
          <w:szCs w:val="24"/>
          <w:lang w:eastAsia="en-GB"/>
        </w:rPr>
        <w:t xml:space="preserve"> Yacob Haddou.</w:t>
      </w:r>
    </w:p>
    <w:p w14:paraId="12A2B5A7" w14:textId="77777777" w:rsidR="000B5078" w:rsidRDefault="00C067C2" w:rsidP="000B5078">
      <w:pPr>
        <w:spacing w:line="360" w:lineRule="auto"/>
        <w:rPr>
          <w:rFonts w:ascii="Times New Roman" w:hAnsi="Times New Roman" w:cs="Times New Roman"/>
          <w:color w:val="171717"/>
          <w:sz w:val="24"/>
          <w:szCs w:val="24"/>
          <w:lang w:eastAsia="en-GB"/>
        </w:rPr>
      </w:pPr>
      <w:r>
        <w:rPr>
          <w:rFonts w:ascii="Times New Roman" w:hAnsi="Times New Roman" w:cs="Times New Roman"/>
          <w:i/>
          <w:iCs/>
          <w:color w:val="171717"/>
          <w:sz w:val="24"/>
          <w:szCs w:val="24"/>
          <w:lang w:eastAsia="en-GB"/>
        </w:rPr>
        <w:t>Writing – original draft:</w:t>
      </w:r>
      <w:r>
        <w:rPr>
          <w:rFonts w:ascii="Times New Roman" w:hAnsi="Times New Roman" w:cs="Times New Roman"/>
          <w:color w:val="171717"/>
          <w:sz w:val="24"/>
          <w:szCs w:val="24"/>
          <w:lang w:eastAsia="en-GB"/>
        </w:rPr>
        <w:t xml:space="preserve"> Yacob Haddou.</w:t>
      </w:r>
    </w:p>
    <w:p w14:paraId="5DEF11E0" w14:textId="74B659DF" w:rsidR="00AC3C1A" w:rsidRDefault="00C067C2" w:rsidP="000B5078">
      <w:pPr>
        <w:spacing w:line="360" w:lineRule="auto"/>
      </w:pPr>
      <w:r>
        <w:rPr>
          <w:rFonts w:ascii="Times New Roman" w:hAnsi="Times New Roman" w:cs="Times New Roman"/>
          <w:i/>
          <w:iCs/>
          <w:color w:val="171717"/>
          <w:sz w:val="24"/>
          <w:szCs w:val="24"/>
          <w:lang w:eastAsia="en-GB"/>
        </w:rPr>
        <w:t>Writing – review &amp; editing:</w:t>
      </w:r>
      <w:r>
        <w:rPr>
          <w:rFonts w:ascii="Times New Roman" w:hAnsi="Times New Roman" w:cs="Times New Roman"/>
          <w:color w:val="171717"/>
          <w:sz w:val="24"/>
          <w:szCs w:val="24"/>
          <w:lang w:eastAsia="en-GB"/>
        </w:rPr>
        <w:t xml:space="preserve"> Yacob Haddou, Davide Dominoni, Rebecca Mancy, Sofie Spatharis and Jason Matthiopoulos.</w:t>
      </w:r>
    </w:p>
    <w:p w14:paraId="378DA075" w14:textId="77777777" w:rsidR="00AC3C1A" w:rsidRDefault="00AC3C1A">
      <w:pPr>
        <w:spacing w:after="0" w:line="480" w:lineRule="auto"/>
        <w:jc w:val="both"/>
        <w:rPr>
          <w:rStyle w:val="normaltextrun"/>
          <w:rFonts w:ascii="Times New Roman" w:hAnsi="Times New Roman"/>
          <w:b/>
          <w:bCs/>
          <w:color w:val="000000"/>
          <w:shd w:val="clear" w:color="auto" w:fill="FFFFFF"/>
        </w:rPr>
      </w:pPr>
    </w:p>
    <w:p w14:paraId="4F51796D" w14:textId="3879F6CC" w:rsidR="00AC3C1A" w:rsidRDefault="00C067C2">
      <w:pPr>
        <w:spacing w:after="0" w:line="480" w:lineRule="auto"/>
        <w:jc w:val="both"/>
        <w:rPr>
          <w:rStyle w:val="normaltextrun"/>
          <w:rFonts w:ascii="Times New Roman" w:hAnsi="Times New Roman"/>
          <w:color w:val="000000"/>
          <w:sz w:val="24"/>
          <w:szCs w:val="24"/>
          <w:shd w:val="clear" w:color="auto" w:fill="FFFFFF"/>
        </w:rPr>
      </w:pPr>
      <w:r>
        <w:rPr>
          <w:rStyle w:val="normaltextrun"/>
          <w:rFonts w:ascii="Times New Roman" w:hAnsi="Times New Roman"/>
          <w:b/>
          <w:bCs/>
          <w:color w:val="000000"/>
          <w:sz w:val="28"/>
          <w:szCs w:val="28"/>
          <w:shd w:val="clear" w:color="auto" w:fill="FFFFFF"/>
        </w:rPr>
        <w:t>Competing interests:</w:t>
      </w:r>
      <w:r>
        <w:rPr>
          <w:rStyle w:val="normaltextrun"/>
          <w:rFonts w:ascii="Times New Roman" w:hAnsi="Times New Roman"/>
          <w:color w:val="000000"/>
          <w:sz w:val="28"/>
          <w:szCs w:val="28"/>
          <w:shd w:val="clear" w:color="auto" w:fill="FFFFFF"/>
        </w:rPr>
        <w:t xml:space="preserve"> </w:t>
      </w:r>
      <w:r>
        <w:rPr>
          <w:rStyle w:val="normaltextrun"/>
          <w:rFonts w:ascii="Times New Roman" w:hAnsi="Times New Roman"/>
          <w:color w:val="000000"/>
          <w:sz w:val="24"/>
          <w:szCs w:val="24"/>
          <w:shd w:val="clear" w:color="auto" w:fill="FFFFFF"/>
        </w:rPr>
        <w:t>Authors declare no competing interests.</w:t>
      </w:r>
    </w:p>
    <w:p w14:paraId="2E1EE093" w14:textId="375729A5" w:rsidR="00D31017" w:rsidRDefault="00D31017">
      <w:pPr>
        <w:spacing w:after="0" w:line="480" w:lineRule="auto"/>
        <w:jc w:val="both"/>
        <w:rPr>
          <w:rStyle w:val="normaltextrun"/>
          <w:rFonts w:ascii="Times New Roman" w:hAnsi="Times New Roman"/>
          <w:color w:val="000000"/>
          <w:sz w:val="24"/>
          <w:szCs w:val="24"/>
          <w:shd w:val="clear" w:color="auto" w:fill="FFFFFF"/>
        </w:rPr>
      </w:pPr>
    </w:p>
    <w:p w14:paraId="25E580CD" w14:textId="5B0176DE" w:rsidR="006A67AE" w:rsidRDefault="006A67AE">
      <w:pPr>
        <w:spacing w:after="0" w:line="480" w:lineRule="auto"/>
        <w:jc w:val="both"/>
        <w:rPr>
          <w:rStyle w:val="normaltextrun"/>
          <w:rFonts w:ascii="Times New Roman" w:hAnsi="Times New Roman"/>
          <w:color w:val="000000"/>
          <w:sz w:val="24"/>
          <w:szCs w:val="24"/>
          <w:shd w:val="clear" w:color="auto" w:fill="FFFFFF"/>
        </w:rPr>
      </w:pPr>
    </w:p>
    <w:p w14:paraId="623A13F0" w14:textId="5F2B142E" w:rsidR="006A67AE" w:rsidRDefault="006A67AE">
      <w:pPr>
        <w:spacing w:after="0" w:line="480" w:lineRule="auto"/>
        <w:jc w:val="both"/>
        <w:rPr>
          <w:rStyle w:val="normaltextrun"/>
          <w:rFonts w:ascii="Times New Roman" w:hAnsi="Times New Roman"/>
          <w:color w:val="000000"/>
          <w:sz w:val="24"/>
          <w:szCs w:val="24"/>
          <w:shd w:val="clear" w:color="auto" w:fill="FFFFFF"/>
        </w:rPr>
      </w:pPr>
    </w:p>
    <w:p w14:paraId="12B221A6" w14:textId="5B077737" w:rsidR="006A67AE" w:rsidRDefault="006A67AE">
      <w:pPr>
        <w:spacing w:after="0" w:line="480" w:lineRule="auto"/>
        <w:jc w:val="both"/>
        <w:rPr>
          <w:rStyle w:val="normaltextrun"/>
          <w:rFonts w:ascii="Times New Roman" w:hAnsi="Times New Roman"/>
          <w:color w:val="000000"/>
          <w:sz w:val="24"/>
          <w:szCs w:val="24"/>
          <w:shd w:val="clear" w:color="auto" w:fill="FFFFFF"/>
        </w:rPr>
      </w:pPr>
    </w:p>
    <w:p w14:paraId="48756B65" w14:textId="15FD2B5E" w:rsidR="006A67AE" w:rsidRDefault="006A67AE">
      <w:pPr>
        <w:spacing w:after="0" w:line="480" w:lineRule="auto"/>
        <w:jc w:val="both"/>
        <w:rPr>
          <w:rStyle w:val="normaltextrun"/>
          <w:rFonts w:ascii="Times New Roman" w:hAnsi="Times New Roman"/>
          <w:color w:val="000000"/>
          <w:sz w:val="24"/>
          <w:szCs w:val="24"/>
          <w:shd w:val="clear" w:color="auto" w:fill="FFFFFF"/>
        </w:rPr>
      </w:pPr>
    </w:p>
    <w:p w14:paraId="2C7560C2" w14:textId="77777777" w:rsidR="006A67AE" w:rsidRDefault="006A67AE">
      <w:pPr>
        <w:spacing w:after="0" w:line="480" w:lineRule="auto"/>
        <w:jc w:val="both"/>
        <w:rPr>
          <w:rStyle w:val="normaltextrun"/>
          <w:rFonts w:ascii="Times New Roman" w:hAnsi="Times New Roman"/>
          <w:color w:val="000000"/>
          <w:sz w:val="24"/>
          <w:szCs w:val="24"/>
          <w:shd w:val="clear" w:color="auto" w:fill="FFFFFF"/>
        </w:rPr>
      </w:pPr>
    </w:p>
    <w:p w14:paraId="0A2C1E87" w14:textId="77777777" w:rsidR="00D44053" w:rsidRDefault="00D44053" w:rsidP="00F6267A">
      <w:pPr>
        <w:spacing w:after="0" w:line="480" w:lineRule="auto"/>
        <w:jc w:val="center"/>
        <w:rPr>
          <w:rFonts w:ascii="Times New Roman" w:hAnsi="Times New Roman" w:cs="Times New Roman"/>
          <w:b/>
          <w:bCs/>
          <w:sz w:val="28"/>
          <w:szCs w:val="28"/>
        </w:rPr>
      </w:pPr>
    </w:p>
    <w:p w14:paraId="6FD4067A" w14:textId="71EF736D" w:rsidR="00AC3C1A" w:rsidRDefault="00C067C2" w:rsidP="00F6267A">
      <w:pPr>
        <w:spacing w:after="0" w:line="480" w:lineRule="auto"/>
        <w:jc w:val="center"/>
      </w:pPr>
      <w:r>
        <w:rPr>
          <w:rFonts w:ascii="Times New Roman" w:hAnsi="Times New Roman" w:cs="Times New Roman"/>
          <w:b/>
          <w:bCs/>
          <w:sz w:val="28"/>
          <w:szCs w:val="28"/>
        </w:rPr>
        <w:t>Supplementary Information for:</w:t>
      </w:r>
    </w:p>
    <w:p w14:paraId="34095A5A" w14:textId="77777777" w:rsidR="00AC3C1A" w:rsidRDefault="00AC3C1A" w:rsidP="00F6267A">
      <w:pPr>
        <w:spacing w:after="0" w:line="480" w:lineRule="auto"/>
        <w:jc w:val="center"/>
        <w:rPr>
          <w:rFonts w:ascii="Times New Roman" w:hAnsi="Times New Roman" w:cs="Times New Roman"/>
          <w:b/>
          <w:bCs/>
        </w:rPr>
      </w:pPr>
    </w:p>
    <w:p w14:paraId="65DBF50D" w14:textId="772E8249" w:rsidR="00AC3C1A" w:rsidRDefault="00C067C2" w:rsidP="00F6267A">
      <w:pPr>
        <w:spacing w:after="0" w:line="480" w:lineRule="auto"/>
        <w:jc w:val="both"/>
      </w:pPr>
      <w:r>
        <w:rPr>
          <w:rFonts w:ascii="Times New Roman" w:hAnsi="Times New Roman" w:cs="Times New Roman"/>
          <w:b/>
          <w:bCs/>
          <w:color w:val="171717"/>
          <w:sz w:val="28"/>
          <w:szCs w:val="28"/>
        </w:rPr>
        <w:t xml:space="preserve">Invisible biodiversity: </w:t>
      </w:r>
      <w:r w:rsidR="00D20AA1">
        <w:rPr>
          <w:rFonts w:ascii="Times New Roman" w:hAnsi="Times New Roman" w:cs="Times New Roman"/>
          <w:b/>
          <w:bCs/>
          <w:color w:val="171717"/>
          <w:sz w:val="28"/>
          <w:szCs w:val="28"/>
        </w:rPr>
        <w:t xml:space="preserve">widespread </w:t>
      </w:r>
      <w:r>
        <w:rPr>
          <w:rFonts w:ascii="Times New Roman" w:hAnsi="Times New Roman" w:cs="Times New Roman"/>
          <w:b/>
          <w:bCs/>
          <w:color w:val="171717"/>
          <w:sz w:val="28"/>
          <w:szCs w:val="28"/>
        </w:rPr>
        <w:t xml:space="preserve">extinction debts and colonisation credits </w:t>
      </w:r>
      <w:r w:rsidR="00D20AA1">
        <w:rPr>
          <w:rFonts w:ascii="Times New Roman" w:hAnsi="Times New Roman" w:cs="Times New Roman"/>
          <w:b/>
          <w:bCs/>
          <w:color w:val="171717"/>
          <w:sz w:val="28"/>
          <w:szCs w:val="28"/>
        </w:rPr>
        <w:t>in</w:t>
      </w:r>
      <w:r>
        <w:rPr>
          <w:rFonts w:ascii="Times New Roman" w:hAnsi="Times New Roman" w:cs="Times New Roman"/>
          <w:b/>
          <w:bCs/>
          <w:color w:val="171717"/>
          <w:sz w:val="28"/>
          <w:szCs w:val="28"/>
        </w:rPr>
        <w:t xml:space="preserve"> US bird</w:t>
      </w:r>
      <w:r w:rsidR="00D20AA1">
        <w:rPr>
          <w:rFonts w:ascii="Times New Roman" w:hAnsi="Times New Roman" w:cs="Times New Roman"/>
          <w:b/>
          <w:bCs/>
          <w:color w:val="171717"/>
          <w:sz w:val="28"/>
          <w:szCs w:val="28"/>
        </w:rPr>
        <w:t xml:space="preserve"> communities</w:t>
      </w:r>
    </w:p>
    <w:p w14:paraId="42ABA99B" w14:textId="77777777" w:rsidR="00AC3C1A" w:rsidRDefault="00AC3C1A">
      <w:pPr>
        <w:spacing w:line="256" w:lineRule="auto"/>
        <w:jc w:val="center"/>
        <w:rPr>
          <w:rFonts w:ascii="Times New Roman" w:hAnsi="Times New Roman" w:cs="Times New Roman"/>
          <w:b/>
          <w:bCs/>
        </w:rPr>
      </w:pPr>
    </w:p>
    <w:p w14:paraId="4E968429" w14:textId="77777777" w:rsidR="00AC3C1A" w:rsidRDefault="00C067C2">
      <w:pPr>
        <w:spacing w:line="256" w:lineRule="auto"/>
      </w:pPr>
      <w:r>
        <w:rPr>
          <w:rFonts w:ascii="Times New Roman" w:hAnsi="Times New Roman" w:cs="Times New Roman"/>
          <w:b/>
          <w:bCs/>
          <w:color w:val="171717"/>
          <w:sz w:val="28"/>
          <w:szCs w:val="28"/>
          <w:lang w:eastAsia="en-GB"/>
        </w:rPr>
        <w:t xml:space="preserve">List of Supplementary Materials: </w:t>
      </w:r>
    </w:p>
    <w:p w14:paraId="7F590576" w14:textId="474DBC6D" w:rsidR="00AC3C1A" w:rsidRDefault="00C067C2">
      <w:pPr>
        <w:spacing w:line="256" w:lineRule="auto"/>
        <w:ind w:left="720"/>
      </w:pPr>
      <w:r>
        <w:rPr>
          <w:rFonts w:ascii="Times New Roman" w:hAnsi="Times New Roman" w:cs="Times New Roman"/>
          <w:sz w:val="24"/>
          <w:szCs w:val="24"/>
        </w:rPr>
        <w:t>Figs. S1 to S</w:t>
      </w:r>
      <w:r w:rsidR="00292F0F">
        <w:rPr>
          <w:rFonts w:ascii="Times New Roman" w:hAnsi="Times New Roman" w:cs="Times New Roman"/>
          <w:sz w:val="24"/>
          <w:szCs w:val="24"/>
        </w:rPr>
        <w:t>8</w:t>
      </w:r>
    </w:p>
    <w:p w14:paraId="153387A4" w14:textId="77777777" w:rsidR="00AC3C1A" w:rsidRDefault="00C067C2">
      <w:pPr>
        <w:spacing w:line="256" w:lineRule="auto"/>
        <w:ind w:left="720"/>
      </w:pPr>
      <w:r>
        <w:rPr>
          <w:rFonts w:ascii="Times New Roman" w:hAnsi="Times New Roman" w:cs="Times New Roman"/>
          <w:sz w:val="24"/>
        </w:rPr>
        <w:t>Tables S1 to S3</w:t>
      </w:r>
      <w:bookmarkStart w:id="81" w:name="_Hlk56425393"/>
    </w:p>
    <w:p w14:paraId="0CA4DE5A" w14:textId="156E662A" w:rsidR="000B5078" w:rsidRPr="000B5078" w:rsidRDefault="000B5078" w:rsidP="000B5078"/>
    <w:p w14:paraId="475227B5" w14:textId="0DA46926" w:rsidR="000B5078" w:rsidRPr="000B5078" w:rsidRDefault="000B5078" w:rsidP="000B5078"/>
    <w:p w14:paraId="77628DE0" w14:textId="5D6EAF6F" w:rsidR="000B5078" w:rsidRPr="000B5078" w:rsidRDefault="000B5078" w:rsidP="000B5078"/>
    <w:p w14:paraId="7A4D124F" w14:textId="41B93208" w:rsidR="000B5078" w:rsidRPr="000B5078" w:rsidRDefault="000B5078" w:rsidP="000B5078"/>
    <w:p w14:paraId="78C12595" w14:textId="16093C85" w:rsidR="000B5078" w:rsidRDefault="000B5078" w:rsidP="000B5078"/>
    <w:p w14:paraId="4AC03CAD" w14:textId="2CDF8E76" w:rsidR="000B5078" w:rsidRDefault="000B5078" w:rsidP="000B5078"/>
    <w:p w14:paraId="1768FFFD" w14:textId="6F81136C" w:rsidR="000B5078" w:rsidRDefault="000B5078" w:rsidP="000B5078"/>
    <w:p w14:paraId="45D30760" w14:textId="44DF0D16" w:rsidR="000B5078" w:rsidRDefault="000B5078" w:rsidP="000B5078"/>
    <w:p w14:paraId="3C05DD2F" w14:textId="501D3108" w:rsidR="000B5078" w:rsidRDefault="000B5078" w:rsidP="000B5078"/>
    <w:p w14:paraId="0AEEDF98" w14:textId="16B2C1A6" w:rsidR="000B5078" w:rsidRDefault="000B5078" w:rsidP="000B5078"/>
    <w:p w14:paraId="62BBC5E9" w14:textId="671AD531" w:rsidR="000B5078" w:rsidRDefault="000B5078" w:rsidP="000B5078"/>
    <w:p w14:paraId="398560F0" w14:textId="77777777" w:rsidR="003B4DE9" w:rsidRDefault="003B4DE9">
      <w:pPr>
        <w:keepNext/>
        <w:spacing w:after="0"/>
        <w:outlineLvl w:val="0"/>
        <w:rPr>
          <w:rFonts w:ascii="Times New Roman" w:hAnsi="Times New Roman" w:cs="Times New Roman"/>
          <w:b/>
          <w:bCs/>
          <w:sz w:val="32"/>
          <w:szCs w:val="32"/>
        </w:rPr>
      </w:pPr>
    </w:p>
    <w:p w14:paraId="1A54C21D" w14:textId="77777777" w:rsidR="006A67AE" w:rsidRDefault="006A67AE">
      <w:pPr>
        <w:keepNext/>
        <w:spacing w:after="0"/>
        <w:outlineLvl w:val="0"/>
        <w:rPr>
          <w:rFonts w:ascii="Times New Roman" w:hAnsi="Times New Roman" w:cs="Times New Roman"/>
          <w:b/>
          <w:bCs/>
          <w:sz w:val="32"/>
          <w:szCs w:val="32"/>
        </w:rPr>
      </w:pPr>
    </w:p>
    <w:p w14:paraId="6DA704B9" w14:textId="77777777" w:rsidR="006A67AE" w:rsidRDefault="006A67AE">
      <w:pPr>
        <w:keepNext/>
        <w:spacing w:after="0"/>
        <w:outlineLvl w:val="0"/>
        <w:rPr>
          <w:rFonts w:ascii="Times New Roman" w:hAnsi="Times New Roman" w:cs="Times New Roman"/>
          <w:b/>
          <w:bCs/>
          <w:sz w:val="32"/>
          <w:szCs w:val="32"/>
        </w:rPr>
      </w:pPr>
    </w:p>
    <w:p w14:paraId="3A364D09" w14:textId="77777777" w:rsidR="006A67AE" w:rsidRDefault="006A67AE">
      <w:pPr>
        <w:keepNext/>
        <w:spacing w:after="0"/>
        <w:outlineLvl w:val="0"/>
        <w:rPr>
          <w:rFonts w:ascii="Times New Roman" w:hAnsi="Times New Roman" w:cs="Times New Roman"/>
          <w:b/>
          <w:bCs/>
          <w:sz w:val="32"/>
          <w:szCs w:val="32"/>
        </w:rPr>
      </w:pPr>
    </w:p>
    <w:p w14:paraId="446B56D3" w14:textId="77777777" w:rsidR="006A67AE" w:rsidRDefault="006A67AE">
      <w:pPr>
        <w:keepNext/>
        <w:spacing w:after="0"/>
        <w:outlineLvl w:val="0"/>
        <w:rPr>
          <w:rFonts w:ascii="Times New Roman" w:hAnsi="Times New Roman" w:cs="Times New Roman"/>
          <w:b/>
          <w:bCs/>
          <w:sz w:val="32"/>
          <w:szCs w:val="32"/>
        </w:rPr>
      </w:pPr>
    </w:p>
    <w:p w14:paraId="0C2A53E2" w14:textId="77777777" w:rsidR="006A67AE" w:rsidRDefault="006A67AE">
      <w:pPr>
        <w:keepNext/>
        <w:spacing w:after="0"/>
        <w:outlineLvl w:val="0"/>
        <w:rPr>
          <w:rFonts w:ascii="Times New Roman" w:hAnsi="Times New Roman" w:cs="Times New Roman"/>
          <w:b/>
          <w:bCs/>
          <w:sz w:val="32"/>
          <w:szCs w:val="32"/>
        </w:rPr>
      </w:pPr>
    </w:p>
    <w:p w14:paraId="585DDB78" w14:textId="77777777" w:rsidR="006A67AE" w:rsidRDefault="006A67AE">
      <w:pPr>
        <w:keepNext/>
        <w:spacing w:after="0"/>
        <w:outlineLvl w:val="0"/>
        <w:rPr>
          <w:rFonts w:ascii="Times New Roman" w:hAnsi="Times New Roman" w:cs="Times New Roman"/>
          <w:b/>
          <w:bCs/>
          <w:sz w:val="32"/>
          <w:szCs w:val="32"/>
        </w:rPr>
      </w:pPr>
    </w:p>
    <w:p w14:paraId="71609071" w14:textId="77777777" w:rsidR="006A67AE" w:rsidRDefault="006A67AE">
      <w:pPr>
        <w:keepNext/>
        <w:spacing w:after="0"/>
        <w:outlineLvl w:val="0"/>
        <w:rPr>
          <w:rFonts w:ascii="Times New Roman" w:hAnsi="Times New Roman" w:cs="Times New Roman"/>
          <w:b/>
          <w:bCs/>
          <w:sz w:val="32"/>
          <w:szCs w:val="32"/>
        </w:rPr>
      </w:pPr>
    </w:p>
    <w:p w14:paraId="1DD4DBAA" w14:textId="77777777" w:rsidR="006A67AE" w:rsidRDefault="006A67AE">
      <w:pPr>
        <w:keepNext/>
        <w:spacing w:after="0"/>
        <w:outlineLvl w:val="0"/>
        <w:rPr>
          <w:rFonts w:ascii="Times New Roman" w:hAnsi="Times New Roman" w:cs="Times New Roman"/>
          <w:b/>
          <w:bCs/>
          <w:sz w:val="32"/>
          <w:szCs w:val="32"/>
        </w:rPr>
      </w:pPr>
    </w:p>
    <w:p w14:paraId="4B2AA2F2" w14:textId="77777777" w:rsidR="006A67AE" w:rsidRDefault="006A67AE">
      <w:pPr>
        <w:keepNext/>
        <w:spacing w:after="0"/>
        <w:outlineLvl w:val="0"/>
        <w:rPr>
          <w:rFonts w:ascii="Times New Roman" w:hAnsi="Times New Roman" w:cs="Times New Roman"/>
          <w:b/>
          <w:bCs/>
          <w:sz w:val="32"/>
          <w:szCs w:val="32"/>
        </w:rPr>
      </w:pPr>
    </w:p>
    <w:p w14:paraId="0A26DEE3" w14:textId="22DABB6C" w:rsidR="006A67AE" w:rsidRDefault="006A67AE">
      <w:pPr>
        <w:keepNext/>
        <w:spacing w:after="0"/>
        <w:outlineLvl w:val="0"/>
        <w:rPr>
          <w:rFonts w:ascii="Times New Roman" w:hAnsi="Times New Roman" w:cs="Times New Roman"/>
          <w:b/>
          <w:bCs/>
          <w:sz w:val="32"/>
          <w:szCs w:val="32"/>
        </w:rPr>
        <w:sectPr w:rsidR="006A67AE">
          <w:pgSz w:w="11906" w:h="16838"/>
          <w:pgMar w:top="1440" w:right="1440" w:bottom="1440" w:left="1440" w:header="0" w:footer="708" w:gutter="0"/>
          <w:lnNumType w:countBy="1" w:distance="283" w:restart="continuous"/>
          <w:cols w:space="720"/>
          <w:formProt w:val="0"/>
          <w:docGrid w:linePitch="360" w:charSpace="8192"/>
        </w:sectPr>
      </w:pPr>
    </w:p>
    <w:p w14:paraId="74E75725" w14:textId="3B69633D" w:rsidR="00AC3C1A" w:rsidRDefault="003B4DE9">
      <w:pPr>
        <w:keepNext/>
        <w:spacing w:after="0"/>
        <w:outlineLvl w:val="0"/>
      </w:pPr>
      <w:r>
        <w:rPr>
          <w:noProof/>
        </w:rPr>
        <w:lastRenderedPageBreak/>
        <w:drawing>
          <wp:anchor distT="0" distB="0" distL="114935" distR="114935" simplePos="0" relativeHeight="251653120" behindDoc="0" locked="0" layoutInCell="0" allowOverlap="1" wp14:anchorId="5442DA70" wp14:editId="27459000">
            <wp:simplePos x="0" y="0"/>
            <wp:positionH relativeFrom="margin">
              <wp:posOffset>1164590</wp:posOffset>
            </wp:positionH>
            <wp:positionV relativeFrom="paragraph">
              <wp:posOffset>288290</wp:posOffset>
            </wp:positionV>
            <wp:extent cx="7127240" cy="5067300"/>
            <wp:effectExtent l="0" t="0" r="0" b="0"/>
            <wp:wrapTopAndBottom/>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22"/>
                    <a:stretch>
                      <a:fillRect/>
                    </a:stretch>
                  </pic:blipFill>
                  <pic:spPr bwMode="auto">
                    <a:xfrm>
                      <a:off x="0" y="0"/>
                      <a:ext cx="7127240" cy="5067300"/>
                    </a:xfrm>
                    <a:prstGeom prst="rect">
                      <a:avLst/>
                    </a:prstGeom>
                  </pic:spPr>
                </pic:pic>
              </a:graphicData>
            </a:graphic>
            <wp14:sizeRelH relativeFrom="margin">
              <wp14:pctWidth>0</wp14:pctWidth>
            </wp14:sizeRelH>
            <wp14:sizeRelV relativeFrom="margin">
              <wp14:pctHeight>0</wp14:pctHeight>
            </wp14:sizeRelV>
          </wp:anchor>
        </w:drawing>
      </w:r>
      <w:r w:rsidR="00D20AA1">
        <w:rPr>
          <w:rFonts w:ascii="Times New Roman" w:hAnsi="Times New Roman" w:cs="Times New Roman"/>
          <w:b/>
          <w:bCs/>
          <w:sz w:val="32"/>
          <w:szCs w:val="32"/>
        </w:rPr>
        <w:t>Supplementary f</w:t>
      </w:r>
      <w:r w:rsidR="00C067C2">
        <w:rPr>
          <w:rFonts w:ascii="Times New Roman" w:hAnsi="Times New Roman" w:cs="Times New Roman"/>
          <w:b/>
          <w:bCs/>
          <w:sz w:val="32"/>
          <w:szCs w:val="32"/>
        </w:rPr>
        <w:t>igures</w:t>
      </w:r>
      <w:r w:rsidR="00C067C2">
        <w:rPr>
          <w:rFonts w:ascii="Times New Roman" w:hAnsi="Times New Roman" w:cs="Times New Roman"/>
          <w:b/>
          <w:bCs/>
          <w:kern w:val="2"/>
          <w:sz w:val="28"/>
          <w:szCs w:val="28"/>
        </w:rPr>
        <w:t xml:space="preserve"> </w:t>
      </w:r>
    </w:p>
    <w:p w14:paraId="302E7095" w14:textId="37264D06" w:rsidR="00AC3C1A" w:rsidRDefault="00C067C2">
      <w:pPr>
        <w:keepNext/>
        <w:spacing w:after="0" w:line="240" w:lineRule="auto"/>
        <w:jc w:val="both"/>
        <w:outlineLvl w:val="0"/>
      </w:pPr>
      <w:r>
        <w:rPr>
          <w:rFonts w:ascii="Times New Roman" w:hAnsi="Times New Roman" w:cs="Times New Roman"/>
          <w:b/>
          <w:bCs/>
          <w:kern w:val="2"/>
          <w:sz w:val="24"/>
          <w:szCs w:val="24"/>
        </w:rPr>
        <w:t xml:space="preserve">Fig. S1. Distribution of the 960 analysed routes of the United States Breeding Bird Survey across the contiguous USA states. </w:t>
      </w:r>
      <w:r>
        <w:rPr>
          <w:rFonts w:ascii="Times New Roman" w:hAnsi="Times New Roman" w:cs="Times New Roman"/>
          <w:kern w:val="2"/>
          <w:sz w:val="24"/>
          <w:szCs w:val="24"/>
        </w:rPr>
        <w:t>This represents a subset of USBBS routes which were</w:t>
      </w:r>
      <w:r w:rsidR="00D20AA1">
        <w:rPr>
          <w:rFonts w:ascii="Times New Roman" w:hAnsi="Times New Roman" w:cs="Times New Roman"/>
          <w:kern w:val="2"/>
          <w:sz w:val="24"/>
          <w:szCs w:val="24"/>
        </w:rPr>
        <w:t xml:space="preserve"> </w:t>
      </w:r>
      <w:r>
        <w:rPr>
          <w:rFonts w:ascii="Times New Roman" w:hAnsi="Times New Roman" w:cs="Times New Roman"/>
          <w:kern w:val="2"/>
          <w:sz w:val="24"/>
          <w:szCs w:val="24"/>
        </w:rPr>
        <w:t xml:space="preserve">consistently surveyed across the two timepoints of interest and surrounding years (2000, </w:t>
      </w:r>
      <w:r>
        <w:rPr>
          <w:rFonts w:ascii="Times New Roman" w:hAnsi="Times New Roman" w:cs="Times New Roman"/>
          <w:b/>
          <w:bCs/>
          <w:kern w:val="2"/>
          <w:sz w:val="24"/>
          <w:szCs w:val="24"/>
        </w:rPr>
        <w:t>2001</w:t>
      </w:r>
      <w:r>
        <w:rPr>
          <w:rFonts w:ascii="Times New Roman" w:hAnsi="Times New Roman" w:cs="Times New Roman"/>
          <w:kern w:val="2"/>
          <w:sz w:val="24"/>
          <w:szCs w:val="24"/>
        </w:rPr>
        <w:t xml:space="preserve">, 2002 and 2015, </w:t>
      </w:r>
      <w:r>
        <w:rPr>
          <w:rFonts w:ascii="Times New Roman" w:hAnsi="Times New Roman" w:cs="Times New Roman"/>
          <w:b/>
          <w:bCs/>
          <w:kern w:val="2"/>
          <w:sz w:val="24"/>
          <w:szCs w:val="24"/>
        </w:rPr>
        <w:t>2016</w:t>
      </w:r>
      <w:r>
        <w:rPr>
          <w:rFonts w:ascii="Times New Roman" w:hAnsi="Times New Roman" w:cs="Times New Roman"/>
          <w:kern w:val="2"/>
          <w:sz w:val="24"/>
          <w:szCs w:val="24"/>
        </w:rPr>
        <w:t>, 2017).</w:t>
      </w:r>
    </w:p>
    <w:p w14:paraId="5DB2FDAE" w14:textId="77777777" w:rsidR="003B4DE9" w:rsidRDefault="003B4DE9">
      <w:pPr>
        <w:keepNext/>
        <w:spacing w:after="0"/>
        <w:jc w:val="both"/>
        <w:outlineLvl w:val="0"/>
        <w:rPr>
          <w:rFonts w:ascii="Times New Roman" w:hAnsi="Times New Roman" w:cs="Times New Roman"/>
          <w:kern w:val="2"/>
          <w:sz w:val="24"/>
          <w:szCs w:val="24"/>
        </w:rPr>
      </w:pPr>
    </w:p>
    <w:p w14:paraId="34621362" w14:textId="0420142F" w:rsidR="003B4DE9" w:rsidRDefault="003B4DE9">
      <w:pPr>
        <w:keepNext/>
        <w:spacing w:after="0"/>
        <w:jc w:val="both"/>
        <w:outlineLvl w:val="0"/>
        <w:rPr>
          <w:rFonts w:ascii="Times New Roman" w:hAnsi="Times New Roman" w:cs="Times New Roman"/>
          <w:kern w:val="2"/>
          <w:sz w:val="24"/>
          <w:szCs w:val="24"/>
        </w:rPr>
        <w:sectPr w:rsidR="003B4DE9" w:rsidSect="003B4DE9">
          <w:pgSz w:w="16838" w:h="11906" w:orient="landscape"/>
          <w:pgMar w:top="851" w:right="1440" w:bottom="1440" w:left="851" w:header="0" w:footer="709" w:gutter="0"/>
          <w:lnNumType w:countBy="1" w:distance="284" w:restart="continuous"/>
          <w:cols w:space="720"/>
          <w:formProt w:val="0"/>
          <w:docGrid w:linePitch="360" w:charSpace="8192"/>
        </w:sectPr>
      </w:pPr>
    </w:p>
    <w:p w14:paraId="0D0B9A04" w14:textId="6B975B55" w:rsidR="00AC3C1A" w:rsidRDefault="00C067C2" w:rsidP="003B4DE9">
      <w:pPr>
        <w:spacing w:after="0"/>
        <w:jc w:val="both"/>
      </w:pPr>
      <w:r>
        <w:rPr>
          <w:rFonts w:ascii="Times New Roman" w:hAnsi="Times New Roman" w:cs="Times New Roman"/>
          <w:noProof/>
          <w:sz w:val="24"/>
          <w:szCs w:val="24"/>
        </w:rPr>
        <w:lastRenderedPageBreak/>
        <w:drawing>
          <wp:anchor distT="0" distB="0" distL="114935" distR="114935" simplePos="0" relativeHeight="251655168" behindDoc="0" locked="0" layoutInCell="0" allowOverlap="1" wp14:anchorId="0659F9F5" wp14:editId="1DC2FF09">
            <wp:simplePos x="0" y="0"/>
            <wp:positionH relativeFrom="margin">
              <wp:posOffset>-314325</wp:posOffset>
            </wp:positionH>
            <wp:positionV relativeFrom="paragraph">
              <wp:posOffset>0</wp:posOffset>
            </wp:positionV>
            <wp:extent cx="5953125" cy="7025640"/>
            <wp:effectExtent l="0" t="0" r="9525" b="3810"/>
            <wp:wrapTopAndBottom/>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23"/>
                    <a:stretch>
                      <a:fillRect/>
                    </a:stretch>
                  </pic:blipFill>
                  <pic:spPr bwMode="auto">
                    <a:xfrm>
                      <a:off x="0" y="0"/>
                      <a:ext cx="5953125" cy="70256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kern w:val="2"/>
          <w:sz w:val="24"/>
          <w:szCs w:val="24"/>
        </w:rPr>
        <w:t>Fig. S2. Visual representation of a Breeding Bird Survey route segments and buffer.</w:t>
      </w:r>
    </w:p>
    <w:p w14:paraId="11203052" w14:textId="194C227A" w:rsidR="00AC3C1A" w:rsidRDefault="00C067C2">
      <w:pPr>
        <w:spacing w:after="0"/>
        <w:jc w:val="both"/>
        <w:rPr>
          <w:rFonts w:ascii="Times New Roman" w:hAnsi="Times New Roman" w:cs="Times New Roman"/>
          <w:sz w:val="24"/>
          <w:szCs w:val="24"/>
        </w:rPr>
      </w:pPr>
      <w:r>
        <w:rPr>
          <w:rFonts w:ascii="Times New Roman" w:hAnsi="Times New Roman" w:cs="Times New Roman"/>
          <w:sz w:val="24"/>
          <w:szCs w:val="24"/>
        </w:rPr>
        <w:t>Each route is approximately 40km long. Visible are 5 segments, each representing 10 bird point counts processed as described in the methodology. In black, are segment 1, 3 and 5, which were the source of biodiversity and landscape data fitted by the modelling effort. The circular buffer from which landscape metrics were sampled is here presented in pale yellow. Buffers are 500 met</w:t>
      </w:r>
      <w:r w:rsidR="004732CF">
        <w:rPr>
          <w:rFonts w:ascii="Times New Roman" w:hAnsi="Times New Roman" w:cs="Times New Roman"/>
          <w:sz w:val="24"/>
          <w:szCs w:val="24"/>
        </w:rPr>
        <w:t>r</w:t>
      </w:r>
      <w:r>
        <w:rPr>
          <w:rFonts w:ascii="Times New Roman" w:hAnsi="Times New Roman" w:cs="Times New Roman"/>
          <w:sz w:val="24"/>
          <w:szCs w:val="24"/>
        </w:rPr>
        <w:t xml:space="preserve">es distant from each segment line, </w:t>
      </w:r>
      <w:r w:rsidR="004732CF">
        <w:rPr>
          <w:rFonts w:ascii="Times New Roman" w:hAnsi="Times New Roman" w:cs="Times New Roman"/>
          <w:sz w:val="24"/>
          <w:szCs w:val="24"/>
        </w:rPr>
        <w:t xml:space="preserve">and </w:t>
      </w:r>
      <w:r>
        <w:rPr>
          <w:rFonts w:ascii="Times New Roman" w:hAnsi="Times New Roman" w:cs="Times New Roman"/>
          <w:sz w:val="24"/>
          <w:szCs w:val="24"/>
        </w:rPr>
        <w:t>buffer size was selected by comparing model fit between several shapes and sizes. In grey, are segment 2 and 4, which we excluded from the analysis to resolve pseudo</w:t>
      </w:r>
      <w:r w:rsidR="004732CF">
        <w:rPr>
          <w:rFonts w:ascii="Times New Roman" w:hAnsi="Times New Roman" w:cs="Times New Roman"/>
          <w:sz w:val="24"/>
          <w:szCs w:val="24"/>
        </w:rPr>
        <w:t>-</w:t>
      </w:r>
      <w:r>
        <w:rPr>
          <w:rFonts w:ascii="Times New Roman" w:hAnsi="Times New Roman" w:cs="Times New Roman"/>
          <w:sz w:val="24"/>
          <w:szCs w:val="24"/>
        </w:rPr>
        <w:t>replication problems that would otherwise arise from the proximity</w:t>
      </w:r>
      <w:r w:rsidR="00D31017">
        <w:rPr>
          <w:rFonts w:ascii="Times New Roman" w:hAnsi="Times New Roman" w:cs="Times New Roman"/>
          <w:sz w:val="24"/>
          <w:szCs w:val="24"/>
        </w:rPr>
        <w:t xml:space="preserve">. </w:t>
      </w:r>
    </w:p>
    <w:p w14:paraId="0A49AB56" w14:textId="77777777" w:rsidR="003B4DE9" w:rsidRDefault="003B4DE9">
      <w:pPr>
        <w:spacing w:after="0"/>
        <w:jc w:val="both"/>
      </w:pPr>
    </w:p>
    <w:p w14:paraId="60014EB5" w14:textId="3D13A00F" w:rsidR="00AC3C1A" w:rsidRDefault="003B4DE9">
      <w:pPr>
        <w:spacing w:after="0"/>
      </w:pPr>
      <w:r>
        <w:rPr>
          <w:noProof/>
        </w:rPr>
        <w:drawing>
          <wp:anchor distT="0" distB="0" distL="114300" distR="114300" simplePos="0" relativeHeight="251669504" behindDoc="0" locked="0" layoutInCell="1" allowOverlap="1" wp14:anchorId="70D430D3" wp14:editId="651466CE">
            <wp:simplePos x="0" y="0"/>
            <wp:positionH relativeFrom="column">
              <wp:posOffset>-178435</wp:posOffset>
            </wp:positionH>
            <wp:positionV relativeFrom="paragraph">
              <wp:posOffset>0</wp:posOffset>
            </wp:positionV>
            <wp:extent cx="5759450" cy="67246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672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67C2">
        <w:rPr>
          <w:rFonts w:ascii="Times New Roman" w:hAnsi="Times New Roman" w:cs="Times New Roman"/>
          <w:b/>
          <w:bCs/>
          <w:kern w:val="2"/>
          <w:sz w:val="24"/>
          <w:szCs w:val="24"/>
        </w:rPr>
        <w:t>Fig. S3. Distributions of environmental covariates across the USA</w:t>
      </w:r>
      <w:r w:rsidR="00292F0F">
        <w:rPr>
          <w:rFonts w:ascii="Times New Roman" w:hAnsi="Times New Roman" w:cs="Times New Roman"/>
          <w:b/>
          <w:bCs/>
          <w:kern w:val="2"/>
          <w:sz w:val="24"/>
          <w:szCs w:val="24"/>
        </w:rPr>
        <w:t xml:space="preserve"> in 2001</w:t>
      </w:r>
      <w:r w:rsidR="00C067C2">
        <w:rPr>
          <w:rFonts w:ascii="Times New Roman" w:hAnsi="Times New Roman" w:cs="Times New Roman"/>
          <w:b/>
          <w:bCs/>
          <w:kern w:val="2"/>
          <w:sz w:val="24"/>
          <w:szCs w:val="24"/>
        </w:rPr>
        <w:t xml:space="preserve">. </w:t>
      </w:r>
    </w:p>
    <w:p w14:paraId="6A87C17D" w14:textId="1587DC6D" w:rsidR="00292F0F" w:rsidRDefault="00C067C2">
      <w:pPr>
        <w:spacing w:after="0"/>
        <w:jc w:val="both"/>
        <w:rPr>
          <w:rFonts w:ascii="Times New Roman" w:hAnsi="Times New Roman" w:cs="Times New Roman"/>
          <w:sz w:val="24"/>
          <w:szCs w:val="24"/>
        </w:rPr>
      </w:pPr>
      <w:r>
        <w:rPr>
          <w:rFonts w:ascii="Times New Roman" w:hAnsi="Times New Roman" w:cs="Times New Roman"/>
          <w:sz w:val="24"/>
          <w:szCs w:val="24"/>
        </w:rPr>
        <w:t>Maps of the contiguous USA states showing the 20</w:t>
      </w:r>
      <w:r w:rsidR="00292F0F">
        <w:rPr>
          <w:rFonts w:ascii="Times New Roman" w:hAnsi="Times New Roman" w:cs="Times New Roman"/>
          <w:sz w:val="24"/>
          <w:szCs w:val="24"/>
        </w:rPr>
        <w:t>01</w:t>
      </w:r>
      <w:r>
        <w:rPr>
          <w:rFonts w:ascii="Times New Roman" w:hAnsi="Times New Roman" w:cs="Times New Roman"/>
          <w:sz w:val="24"/>
          <w:szCs w:val="24"/>
        </w:rPr>
        <w:t xml:space="preserve"> spatial distribution (A-E) and </w:t>
      </w:r>
      <w:r w:rsidR="004732CF">
        <w:rPr>
          <w:rFonts w:ascii="Times New Roman" w:hAnsi="Times New Roman" w:cs="Times New Roman"/>
          <w:sz w:val="24"/>
          <w:szCs w:val="24"/>
        </w:rPr>
        <w:t xml:space="preserve">area </w:t>
      </w:r>
      <w:r>
        <w:rPr>
          <w:rFonts w:ascii="Times New Roman" w:hAnsi="Times New Roman" w:cs="Times New Roman"/>
          <w:sz w:val="24"/>
          <w:szCs w:val="24"/>
        </w:rPr>
        <w:t>(F) of each land cover included in the analysis. Land cover variables were produced as aggregate: Urban (panel A) [an aggregate of the Developed-Open Space (sub-class 21), Developed-Low Intensity (22), Developed-Medium Intensity (23), Developed-High Intensity classes]; Forest (panel B) [an aggregate of the Deciduous Forest (41), Evergreen Forest (42), Mixed Forest (43) classes]; Wetland (panel C) [an aggregate of the Woody Wetland (90) and Herbaceous Wetland (95) classes]; Grassland (panel D) [an aggregate of the Shrub (52), Grassland/Herbaceous (71), Pasture/Hay (81) classes] and Cropland (panel E) [cultivated Crops (82) sub class].</w:t>
      </w:r>
    </w:p>
    <w:p w14:paraId="57162287" w14:textId="433EF319" w:rsidR="00292F0F" w:rsidRDefault="007C4642" w:rsidP="003B4DE9">
      <w:pPr>
        <w:spacing w:after="0"/>
        <w:jc w:val="both"/>
      </w:pPr>
      <w:r>
        <w:rPr>
          <w:noProof/>
        </w:rPr>
        <w:lastRenderedPageBreak/>
        <w:drawing>
          <wp:anchor distT="0" distB="0" distL="114300" distR="114300" simplePos="0" relativeHeight="251679744" behindDoc="0" locked="0" layoutInCell="1" allowOverlap="1" wp14:anchorId="54A55AA1" wp14:editId="6445A957">
            <wp:simplePos x="0" y="0"/>
            <wp:positionH relativeFrom="column">
              <wp:posOffset>-377502</wp:posOffset>
            </wp:positionH>
            <wp:positionV relativeFrom="paragraph">
              <wp:posOffset>0</wp:posOffset>
            </wp:positionV>
            <wp:extent cx="6241415" cy="6839585"/>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41415" cy="683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2F0F">
        <w:rPr>
          <w:rFonts w:ascii="Times New Roman" w:hAnsi="Times New Roman" w:cs="Times New Roman"/>
          <w:b/>
          <w:bCs/>
          <w:kern w:val="2"/>
          <w:sz w:val="24"/>
          <w:szCs w:val="24"/>
        </w:rPr>
        <w:t xml:space="preserve">Fig. S4. Distributions of environmental covariates across the USA in 2016. </w:t>
      </w:r>
    </w:p>
    <w:p w14:paraId="56E23235" w14:textId="09F77B96" w:rsidR="003B4DE9" w:rsidRDefault="00292F0F">
      <w:pPr>
        <w:spacing w:after="0"/>
        <w:jc w:val="both"/>
        <w:rPr>
          <w:rFonts w:ascii="Times New Roman" w:hAnsi="Times New Roman" w:cs="Times New Roman"/>
          <w:sz w:val="24"/>
          <w:szCs w:val="24"/>
        </w:rPr>
      </w:pPr>
      <w:r>
        <w:rPr>
          <w:rFonts w:ascii="Times New Roman" w:hAnsi="Times New Roman" w:cs="Times New Roman"/>
          <w:sz w:val="24"/>
          <w:szCs w:val="24"/>
        </w:rPr>
        <w:t xml:space="preserve">Maps of the contiguous USA states showing the 2016 spatial distribution (A-E) and </w:t>
      </w:r>
      <w:r w:rsidR="004732CF">
        <w:rPr>
          <w:rFonts w:ascii="Times New Roman" w:hAnsi="Times New Roman" w:cs="Times New Roman"/>
          <w:sz w:val="24"/>
          <w:szCs w:val="24"/>
        </w:rPr>
        <w:t xml:space="preserve">area </w:t>
      </w:r>
      <w:r>
        <w:rPr>
          <w:rFonts w:ascii="Times New Roman" w:hAnsi="Times New Roman" w:cs="Times New Roman"/>
          <w:sz w:val="24"/>
          <w:szCs w:val="24"/>
        </w:rPr>
        <w:t>(F) of each land cover included in the analysis. Land cover variables were produced as aggregate: Urban (panel A) [an aggregate of the Developed-Open Space (sub-class 21), Developed-Low Intensity (22), Developed-Medium Intensity (23), Developed-High Intensity classes]; Forest (panel B) [an aggregate of the Deciduous Forest (41), Evergreen Forest (42), Mixed Forest (43) classes]; Wetland (panel C) [an aggregate of the Woody Wetland (90) and Herbaceous Wetland (95) classes]; Grassland (panel D) [an aggregate of the Shrub (52), Grassland/Herbaceous (71), Pasture/Hay (81) classes] and Cropland (panel E) [cultivated Crops (82) sub class].</w:t>
      </w:r>
    </w:p>
    <w:p w14:paraId="23F22F5F" w14:textId="5B2B8930" w:rsidR="00AC3C1A" w:rsidRDefault="003B4DE9" w:rsidP="00D44053">
      <w:pPr>
        <w:spacing w:after="0"/>
        <w:jc w:val="both"/>
      </w:pPr>
      <w:r>
        <w:rPr>
          <w:rFonts w:ascii="Times New Roman" w:hAnsi="Times New Roman" w:cs="Times New Roman"/>
          <w:b/>
          <w:bCs/>
          <w:noProof/>
          <w:kern w:val="2"/>
          <w:sz w:val="24"/>
          <w:szCs w:val="24"/>
        </w:rPr>
        <w:lastRenderedPageBreak/>
        <w:drawing>
          <wp:anchor distT="0" distB="0" distL="114935" distR="114935" simplePos="0" relativeHeight="251658240" behindDoc="0" locked="0" layoutInCell="0" allowOverlap="1" wp14:anchorId="0DDDD986" wp14:editId="13FB181F">
            <wp:simplePos x="0" y="0"/>
            <wp:positionH relativeFrom="column">
              <wp:posOffset>-295372</wp:posOffset>
            </wp:positionH>
            <wp:positionV relativeFrom="paragraph">
              <wp:posOffset>0</wp:posOffset>
            </wp:positionV>
            <wp:extent cx="6080125" cy="6604000"/>
            <wp:effectExtent l="0" t="0" r="0" b="6350"/>
            <wp:wrapTopAndBottom/>
            <wp:docPr id="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pic:cNvPicPr>
                      <a:picLocks noChangeAspect="1" noChangeArrowheads="1"/>
                    </pic:cNvPicPr>
                  </pic:nvPicPr>
                  <pic:blipFill>
                    <a:blip r:embed="rId26"/>
                    <a:stretch>
                      <a:fillRect/>
                    </a:stretch>
                  </pic:blipFill>
                  <pic:spPr bwMode="auto">
                    <a:xfrm>
                      <a:off x="0" y="0"/>
                      <a:ext cx="6080125" cy="6604000"/>
                    </a:xfrm>
                    <a:prstGeom prst="rect">
                      <a:avLst/>
                    </a:prstGeom>
                  </pic:spPr>
                </pic:pic>
              </a:graphicData>
            </a:graphic>
            <wp14:sizeRelH relativeFrom="margin">
              <wp14:pctWidth>0</wp14:pctWidth>
            </wp14:sizeRelH>
            <wp14:sizeRelV relativeFrom="margin">
              <wp14:pctHeight>0</wp14:pctHeight>
            </wp14:sizeRelV>
          </wp:anchor>
        </w:drawing>
      </w:r>
      <w:r w:rsidR="00C067C2">
        <w:rPr>
          <w:rFonts w:ascii="Times New Roman" w:hAnsi="Times New Roman" w:cs="Times New Roman"/>
          <w:b/>
          <w:bCs/>
          <w:kern w:val="2"/>
          <w:sz w:val="24"/>
          <w:szCs w:val="24"/>
        </w:rPr>
        <w:t>Fig. S</w:t>
      </w:r>
      <w:r w:rsidR="00292F0F">
        <w:rPr>
          <w:rFonts w:ascii="Times New Roman" w:hAnsi="Times New Roman" w:cs="Times New Roman"/>
          <w:b/>
          <w:bCs/>
          <w:kern w:val="2"/>
          <w:sz w:val="24"/>
          <w:szCs w:val="24"/>
        </w:rPr>
        <w:t>5</w:t>
      </w:r>
      <w:r w:rsidR="00C067C2">
        <w:rPr>
          <w:rFonts w:ascii="Times New Roman" w:hAnsi="Times New Roman" w:cs="Times New Roman"/>
          <w:b/>
          <w:bCs/>
          <w:kern w:val="2"/>
          <w:sz w:val="24"/>
          <w:szCs w:val="24"/>
        </w:rPr>
        <w:t xml:space="preserve">. Correlation between the observed effective number of species in 2016 and the model predicted effective number of species in 2016. </w:t>
      </w:r>
      <w:r w:rsidR="00C067C2">
        <w:rPr>
          <w:rFonts w:ascii="Times New Roman" w:hAnsi="Times New Roman" w:cs="Times New Roman"/>
          <w:kern w:val="2"/>
          <w:sz w:val="24"/>
          <w:szCs w:val="24"/>
        </w:rPr>
        <w:t xml:space="preserve">Scatter plot of the observed effective number of species in 2016, across the </w:t>
      </w:r>
      <w:r w:rsidR="00C067C2">
        <w:rPr>
          <w:rFonts w:ascii="Times New Roman" w:hAnsi="Times New Roman" w:cs="Times New Roman"/>
          <w:sz w:val="24"/>
          <w:szCs w:val="24"/>
        </w:rPr>
        <w:t>4800</w:t>
      </w:r>
      <w:r w:rsidR="00C067C2">
        <w:rPr>
          <w:rFonts w:ascii="Times New Roman" w:hAnsi="Times New Roman" w:cs="Times New Roman"/>
          <w:kern w:val="2"/>
          <w:sz w:val="24"/>
          <w:szCs w:val="24"/>
        </w:rPr>
        <w:t xml:space="preserve"> analysed US bird communities (including all segments, not only 1-3-5 as per model fit), against the model predicted value of effective number of species.</w:t>
      </w:r>
      <w:r w:rsidR="00C067C2">
        <w:rPr>
          <w:rFonts w:ascii="Times New Roman" w:hAnsi="Times New Roman" w:cs="Times New Roman"/>
          <w:b/>
          <w:bCs/>
          <w:kern w:val="2"/>
          <w:sz w:val="24"/>
          <w:szCs w:val="24"/>
        </w:rPr>
        <w:t xml:space="preserve"> </w:t>
      </w:r>
      <w:r w:rsidR="00C067C2">
        <w:rPr>
          <w:rFonts w:ascii="Times New Roman" w:hAnsi="Times New Roman" w:cs="Times New Roman"/>
          <w:kern w:val="2"/>
          <w:sz w:val="24"/>
          <w:szCs w:val="24"/>
        </w:rPr>
        <w:t>The model was able to explain 42% of the observed varia</w:t>
      </w:r>
      <w:r w:rsidR="00D31017">
        <w:rPr>
          <w:rFonts w:ascii="Times New Roman" w:hAnsi="Times New Roman" w:cs="Times New Roman"/>
          <w:kern w:val="2"/>
          <w:sz w:val="24"/>
          <w:szCs w:val="24"/>
        </w:rPr>
        <w:t>tion</w:t>
      </w:r>
      <w:r w:rsidR="00C067C2">
        <w:rPr>
          <w:rFonts w:ascii="Times New Roman" w:hAnsi="Times New Roman" w:cs="Times New Roman"/>
          <w:kern w:val="2"/>
          <w:sz w:val="24"/>
          <w:szCs w:val="24"/>
        </w:rPr>
        <w:t xml:space="preserve">. </w:t>
      </w:r>
      <w:r w:rsidR="00C067C2">
        <w:rPr>
          <w:rFonts w:ascii="Times New Roman" w:hAnsi="Times New Roman" w:cs="Times New Roman"/>
          <w:sz w:val="24"/>
          <w:szCs w:val="24"/>
        </w:rPr>
        <w:t>The model-predicted effective number of species was significantly correlated to the observed effective number of species in 2016 (</w:t>
      </w:r>
      <w:r w:rsidR="003E0760">
        <w:rPr>
          <w:rFonts w:ascii="Times New Roman" w:hAnsi="Times New Roman" w:cs="Times New Roman"/>
          <w:sz w:val="24"/>
          <w:szCs w:val="24"/>
        </w:rPr>
        <w:t>Pearson’s r</w:t>
      </w:r>
      <w:r w:rsidR="00C067C2">
        <w:rPr>
          <w:rFonts w:ascii="Times New Roman" w:hAnsi="Times New Roman" w:cs="Times New Roman"/>
          <w:sz w:val="24"/>
          <w:szCs w:val="24"/>
        </w:rPr>
        <w:t xml:space="preserve"> = 0.65, df = 4798, p &lt; 0.01).</w:t>
      </w:r>
    </w:p>
    <w:p w14:paraId="1D101114" w14:textId="77777777" w:rsidR="00AC3C1A" w:rsidRDefault="00C067C2">
      <w:pPr>
        <w:spacing w:after="0"/>
      </w:pPr>
      <w:r>
        <w:rPr>
          <w:rFonts w:ascii="Times New Roman" w:hAnsi="Times New Roman" w:cs="Times New Roman"/>
          <w:sz w:val="24"/>
          <w:szCs w:val="24"/>
        </w:rPr>
        <w:t xml:space="preserve"> </w:t>
      </w:r>
    </w:p>
    <w:p w14:paraId="0C6BDD46" w14:textId="77777777" w:rsidR="00AC3C1A" w:rsidRDefault="00AC3C1A">
      <w:pPr>
        <w:spacing w:after="0"/>
        <w:rPr>
          <w:rFonts w:ascii="Times New Roman" w:hAnsi="Times New Roman" w:cs="Times New Roman"/>
          <w:sz w:val="24"/>
          <w:szCs w:val="24"/>
        </w:rPr>
      </w:pPr>
    </w:p>
    <w:p w14:paraId="211471F7" w14:textId="524502B7" w:rsidR="00AC3C1A" w:rsidRDefault="00AC3C1A">
      <w:pPr>
        <w:spacing w:after="0"/>
        <w:rPr>
          <w:rFonts w:ascii="Times New Roman" w:hAnsi="Times New Roman" w:cs="Times New Roman"/>
          <w:sz w:val="24"/>
          <w:szCs w:val="24"/>
        </w:rPr>
      </w:pPr>
    </w:p>
    <w:p w14:paraId="3C861A3F" w14:textId="6FD810E4" w:rsidR="00D44053" w:rsidRDefault="00D44053">
      <w:pPr>
        <w:spacing w:after="0"/>
        <w:rPr>
          <w:rFonts w:ascii="Times New Roman" w:hAnsi="Times New Roman" w:cs="Times New Roman"/>
          <w:sz w:val="24"/>
          <w:szCs w:val="24"/>
        </w:rPr>
      </w:pPr>
    </w:p>
    <w:p w14:paraId="78367FB2" w14:textId="77777777" w:rsidR="00D44053" w:rsidRDefault="00D44053">
      <w:pPr>
        <w:spacing w:after="0"/>
        <w:rPr>
          <w:rFonts w:ascii="Times New Roman" w:hAnsi="Times New Roman" w:cs="Times New Roman"/>
          <w:sz w:val="24"/>
          <w:szCs w:val="24"/>
        </w:rPr>
      </w:pPr>
    </w:p>
    <w:p w14:paraId="3FD8B39F" w14:textId="7FB027EB" w:rsidR="00AC3C1A" w:rsidRPr="003B4DE9" w:rsidRDefault="003B4DE9" w:rsidP="003B4DE9">
      <w:pPr>
        <w:spacing w:after="0" w:line="240" w:lineRule="auto"/>
        <w:jc w:val="both"/>
        <w:rPr>
          <w:rFonts w:ascii="Times New Roman" w:hAnsi="Times New Roman" w:cs="Times New Roman"/>
          <w:sz w:val="24"/>
          <w:szCs w:val="24"/>
        </w:rPr>
      </w:pPr>
      <w:r>
        <w:rPr>
          <w:noProof/>
        </w:rPr>
        <w:lastRenderedPageBreak/>
        <w:drawing>
          <wp:anchor distT="0" distB="0" distL="114935" distR="114935" simplePos="0" relativeHeight="251661312" behindDoc="0" locked="0" layoutInCell="0" allowOverlap="1" wp14:anchorId="693AA03E" wp14:editId="0D3B8DDD">
            <wp:simplePos x="0" y="0"/>
            <wp:positionH relativeFrom="column">
              <wp:posOffset>-166370</wp:posOffset>
            </wp:positionH>
            <wp:positionV relativeFrom="paragraph">
              <wp:posOffset>38735</wp:posOffset>
            </wp:positionV>
            <wp:extent cx="5949315" cy="6464300"/>
            <wp:effectExtent l="0" t="0" r="0" b="0"/>
            <wp:wrapTopAndBottom/>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27"/>
                    <a:stretch>
                      <a:fillRect/>
                    </a:stretch>
                  </pic:blipFill>
                  <pic:spPr bwMode="auto">
                    <a:xfrm>
                      <a:off x="0" y="0"/>
                      <a:ext cx="5949315" cy="6464300"/>
                    </a:xfrm>
                    <a:prstGeom prst="rect">
                      <a:avLst/>
                    </a:prstGeom>
                  </pic:spPr>
                </pic:pic>
              </a:graphicData>
            </a:graphic>
            <wp14:sizeRelH relativeFrom="margin">
              <wp14:pctWidth>0</wp14:pctWidth>
            </wp14:sizeRelH>
            <wp14:sizeRelV relativeFrom="margin">
              <wp14:pctHeight>0</wp14:pctHeight>
            </wp14:sizeRelV>
          </wp:anchor>
        </w:drawing>
      </w:r>
      <w:r w:rsidR="00C067C2">
        <w:rPr>
          <w:rFonts w:ascii="Times New Roman" w:hAnsi="Times New Roman" w:cs="Times New Roman"/>
          <w:b/>
          <w:bCs/>
          <w:kern w:val="2"/>
          <w:sz w:val="24"/>
          <w:szCs w:val="24"/>
        </w:rPr>
        <w:t>Fig. S</w:t>
      </w:r>
      <w:r w:rsidR="00292F0F">
        <w:rPr>
          <w:rFonts w:ascii="Times New Roman" w:hAnsi="Times New Roman" w:cs="Times New Roman"/>
          <w:b/>
          <w:bCs/>
          <w:kern w:val="2"/>
          <w:sz w:val="24"/>
          <w:szCs w:val="24"/>
        </w:rPr>
        <w:t>6</w:t>
      </w:r>
      <w:r w:rsidR="00C067C2">
        <w:rPr>
          <w:rFonts w:ascii="Times New Roman" w:hAnsi="Times New Roman" w:cs="Times New Roman"/>
          <w:b/>
          <w:bCs/>
          <w:kern w:val="2"/>
          <w:sz w:val="24"/>
          <w:szCs w:val="24"/>
        </w:rPr>
        <w:t xml:space="preserve">. Correlation between the observed change in effective number of species between 2019 and 2016 and the model </w:t>
      </w:r>
      <w:r w:rsidR="00D31017">
        <w:rPr>
          <w:rFonts w:ascii="Times New Roman" w:hAnsi="Times New Roman" w:cs="Times New Roman"/>
          <w:b/>
          <w:bCs/>
          <w:kern w:val="2"/>
          <w:sz w:val="24"/>
          <w:szCs w:val="24"/>
        </w:rPr>
        <w:t xml:space="preserve">forecasted </w:t>
      </w:r>
      <w:r w:rsidR="00C067C2">
        <w:rPr>
          <w:rFonts w:ascii="Times New Roman" w:hAnsi="Times New Roman" w:cs="Times New Roman"/>
          <w:b/>
          <w:bCs/>
          <w:kern w:val="2"/>
          <w:sz w:val="24"/>
          <w:szCs w:val="24"/>
        </w:rPr>
        <w:t xml:space="preserve">extinction debts and colonisation credits. </w:t>
      </w:r>
      <w:r w:rsidR="00C067C2">
        <w:rPr>
          <w:rFonts w:ascii="Times New Roman" w:hAnsi="Times New Roman" w:cs="Times New Roman"/>
          <w:kern w:val="2"/>
          <w:sz w:val="24"/>
          <w:szCs w:val="24"/>
        </w:rPr>
        <w:t xml:space="preserve">Scatter plot of the observed change in effective number of species between 2019 and 2016 against the model </w:t>
      </w:r>
      <w:r w:rsidR="008C399A">
        <w:rPr>
          <w:rFonts w:ascii="Times New Roman" w:hAnsi="Times New Roman" w:cs="Times New Roman"/>
          <w:kern w:val="2"/>
          <w:sz w:val="24"/>
          <w:szCs w:val="24"/>
        </w:rPr>
        <w:t xml:space="preserve">forecasted </w:t>
      </w:r>
      <w:r w:rsidR="00C067C2">
        <w:rPr>
          <w:rFonts w:ascii="Times New Roman" w:hAnsi="Times New Roman" w:cs="Times New Roman"/>
          <w:kern w:val="2"/>
          <w:sz w:val="24"/>
          <w:szCs w:val="24"/>
        </w:rPr>
        <w:t xml:space="preserve">values of extinction debt and colonisation credits. Data from </w:t>
      </w:r>
      <w:r w:rsidR="00C067C2">
        <w:rPr>
          <w:rFonts w:ascii="Times New Roman" w:hAnsi="Times New Roman" w:cs="Times New Roman"/>
          <w:sz w:val="24"/>
          <w:szCs w:val="24"/>
        </w:rPr>
        <w:t>4233</w:t>
      </w:r>
      <w:r w:rsidR="00C067C2">
        <w:rPr>
          <w:rFonts w:ascii="Times New Roman" w:hAnsi="Times New Roman" w:cs="Times New Roman"/>
          <w:kern w:val="2"/>
          <w:sz w:val="24"/>
          <w:szCs w:val="24"/>
        </w:rPr>
        <w:t xml:space="preserve"> US bird communities (subset of the 4800 communities with data available also in 2019). </w:t>
      </w:r>
      <w:r w:rsidR="00C067C2">
        <w:rPr>
          <w:rFonts w:ascii="Times New Roman" w:hAnsi="Times New Roman" w:cs="Times New Roman"/>
          <w:sz w:val="24"/>
          <w:szCs w:val="24"/>
        </w:rPr>
        <w:t xml:space="preserve">Despite the relatively short time interval (we expect most of these debts and credits will require </w:t>
      </w:r>
      <w:r w:rsidR="00BC153A">
        <w:rPr>
          <w:rFonts w:ascii="Times New Roman" w:hAnsi="Times New Roman" w:cs="Times New Roman"/>
          <w:sz w:val="24"/>
          <w:szCs w:val="24"/>
        </w:rPr>
        <w:t>longer</w:t>
      </w:r>
      <w:r w:rsidR="00C067C2">
        <w:rPr>
          <w:rFonts w:ascii="Times New Roman" w:hAnsi="Times New Roman" w:cs="Times New Roman"/>
          <w:sz w:val="24"/>
          <w:szCs w:val="24"/>
        </w:rPr>
        <w:t xml:space="preserve"> before they can be fully reali</w:t>
      </w:r>
      <w:r w:rsidR="00BC153A">
        <w:rPr>
          <w:rFonts w:ascii="Times New Roman" w:hAnsi="Times New Roman" w:cs="Times New Roman"/>
          <w:sz w:val="24"/>
          <w:szCs w:val="24"/>
        </w:rPr>
        <w:t>s</w:t>
      </w:r>
      <w:r w:rsidR="00C067C2">
        <w:rPr>
          <w:rFonts w:ascii="Times New Roman" w:hAnsi="Times New Roman" w:cs="Times New Roman"/>
          <w:sz w:val="24"/>
          <w:szCs w:val="24"/>
        </w:rPr>
        <w:t xml:space="preserve">ed), changes in effective number of species since 2016 have overall been in the direction predicted by our model (Pearson correlation test, </w:t>
      </w:r>
      <w:r w:rsidR="00BC153A">
        <w:rPr>
          <w:rFonts w:ascii="Times New Roman" w:hAnsi="Times New Roman" w:cs="Times New Roman"/>
          <w:sz w:val="24"/>
          <w:szCs w:val="24"/>
        </w:rPr>
        <w:t>r</w:t>
      </w:r>
      <w:r w:rsidR="00C067C2">
        <w:rPr>
          <w:rFonts w:ascii="Times New Roman" w:hAnsi="Times New Roman" w:cs="Times New Roman"/>
          <w:sz w:val="24"/>
          <w:szCs w:val="24"/>
        </w:rPr>
        <w:t xml:space="preserve"> = 0.28, df=4233, p &lt;0.001). </w:t>
      </w:r>
    </w:p>
    <w:p w14:paraId="776FA7A3" w14:textId="77777777" w:rsidR="00AC3C1A" w:rsidRDefault="00AC3C1A">
      <w:pPr>
        <w:spacing w:after="0"/>
        <w:rPr>
          <w:rFonts w:ascii="Times New Roman" w:hAnsi="Times New Roman" w:cs="Times New Roman"/>
          <w:b/>
          <w:bCs/>
          <w:color w:val="333333"/>
          <w:sz w:val="28"/>
          <w:szCs w:val="28"/>
        </w:rPr>
      </w:pPr>
    </w:p>
    <w:p w14:paraId="117EFFFE" w14:textId="77777777" w:rsidR="00AC3C1A" w:rsidRDefault="00AC3C1A">
      <w:pPr>
        <w:spacing w:after="0"/>
        <w:rPr>
          <w:rFonts w:ascii="Times New Roman" w:hAnsi="Times New Roman" w:cs="Times New Roman"/>
          <w:b/>
          <w:bCs/>
          <w:color w:val="333333"/>
          <w:sz w:val="28"/>
          <w:szCs w:val="28"/>
        </w:rPr>
      </w:pPr>
    </w:p>
    <w:p w14:paraId="502F7CC7" w14:textId="77777777" w:rsidR="00AC3C1A" w:rsidRDefault="00AC3C1A">
      <w:pPr>
        <w:spacing w:after="0"/>
        <w:rPr>
          <w:rFonts w:ascii="Times New Roman" w:hAnsi="Times New Roman" w:cs="Times New Roman"/>
          <w:b/>
          <w:bCs/>
          <w:color w:val="333333"/>
          <w:sz w:val="28"/>
          <w:szCs w:val="28"/>
        </w:rPr>
      </w:pPr>
    </w:p>
    <w:p w14:paraId="7A75083B" w14:textId="77777777" w:rsidR="003B4DE9" w:rsidRDefault="003B4DE9" w:rsidP="009126F3">
      <w:pPr>
        <w:spacing w:after="0"/>
        <w:jc w:val="both"/>
        <w:rPr>
          <w:rFonts w:ascii="Times New Roman" w:hAnsi="Times New Roman" w:cs="Times New Roman"/>
          <w:b/>
          <w:bCs/>
          <w:kern w:val="2"/>
          <w:sz w:val="24"/>
          <w:szCs w:val="24"/>
        </w:rPr>
        <w:sectPr w:rsidR="003B4DE9">
          <w:pgSz w:w="11906" w:h="16838"/>
          <w:pgMar w:top="1440" w:right="1440" w:bottom="1440" w:left="1440" w:header="0" w:footer="708" w:gutter="0"/>
          <w:lnNumType w:countBy="1" w:distance="283" w:restart="continuous"/>
          <w:cols w:space="720"/>
          <w:formProt w:val="0"/>
          <w:docGrid w:linePitch="360" w:charSpace="8192"/>
        </w:sectPr>
      </w:pPr>
    </w:p>
    <w:p w14:paraId="202217B6" w14:textId="3DFF343C" w:rsidR="00AC3C1A" w:rsidRDefault="00C00079" w:rsidP="009126F3">
      <w:pPr>
        <w:spacing w:after="0"/>
        <w:jc w:val="both"/>
        <w:rPr>
          <w:rFonts w:ascii="Times New Roman" w:hAnsi="Times New Roman" w:cs="Times New Roman"/>
          <w:b/>
          <w:bCs/>
          <w:color w:val="333333"/>
          <w:sz w:val="28"/>
          <w:szCs w:val="28"/>
        </w:rPr>
      </w:pPr>
      <w:r w:rsidRPr="00C00079">
        <w:rPr>
          <w:rFonts w:ascii="Times New Roman" w:hAnsi="Times New Roman" w:cs="Times New Roman"/>
          <w:b/>
          <w:bCs/>
          <w:noProof/>
          <w:kern w:val="2"/>
          <w:sz w:val="24"/>
          <w:szCs w:val="24"/>
        </w:rPr>
        <w:lastRenderedPageBreak/>
        <w:drawing>
          <wp:anchor distT="0" distB="0" distL="114300" distR="114300" simplePos="0" relativeHeight="251678720" behindDoc="0" locked="0" layoutInCell="1" allowOverlap="1" wp14:anchorId="642D8572" wp14:editId="249ACD94">
            <wp:simplePos x="0" y="0"/>
            <wp:positionH relativeFrom="column">
              <wp:posOffset>534463</wp:posOffset>
            </wp:positionH>
            <wp:positionV relativeFrom="paragraph">
              <wp:posOffset>58</wp:posOffset>
            </wp:positionV>
            <wp:extent cx="8122285" cy="5081905"/>
            <wp:effectExtent l="0" t="0" r="0" b="4445"/>
            <wp:wrapTopAndBottom/>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122285" cy="5081905"/>
                    </a:xfrm>
                    <a:prstGeom prst="rect">
                      <a:avLst/>
                    </a:prstGeom>
                  </pic:spPr>
                </pic:pic>
              </a:graphicData>
            </a:graphic>
            <wp14:sizeRelH relativeFrom="margin">
              <wp14:pctWidth>0</wp14:pctWidth>
            </wp14:sizeRelH>
            <wp14:sizeRelV relativeFrom="margin">
              <wp14:pctHeight>0</wp14:pctHeight>
            </wp14:sizeRelV>
          </wp:anchor>
        </w:drawing>
      </w:r>
      <w:r w:rsidR="00C067C2" w:rsidRPr="008D11DB">
        <w:rPr>
          <w:rFonts w:ascii="Times New Roman" w:hAnsi="Times New Roman" w:cs="Times New Roman"/>
          <w:b/>
          <w:bCs/>
          <w:kern w:val="2"/>
          <w:sz w:val="24"/>
          <w:szCs w:val="24"/>
        </w:rPr>
        <w:t xml:space="preserve">Fig. </w:t>
      </w:r>
      <w:r w:rsidR="00292F0F" w:rsidRPr="008D11DB">
        <w:rPr>
          <w:rFonts w:ascii="Times New Roman" w:hAnsi="Times New Roman" w:cs="Times New Roman"/>
          <w:b/>
          <w:bCs/>
          <w:kern w:val="2"/>
          <w:sz w:val="24"/>
          <w:szCs w:val="24"/>
        </w:rPr>
        <w:t>S7</w:t>
      </w:r>
      <w:r w:rsidR="00C067C2" w:rsidRPr="008D11DB">
        <w:rPr>
          <w:rFonts w:ascii="Times New Roman" w:hAnsi="Times New Roman" w:cs="Times New Roman"/>
          <w:b/>
          <w:bCs/>
          <w:kern w:val="2"/>
          <w:sz w:val="24"/>
          <w:szCs w:val="24"/>
        </w:rPr>
        <w:t>. Map of the contiguous USA showing the uncertainty around the predictions of extinction debt and colonisation credi</w:t>
      </w:r>
      <w:r w:rsidR="00DE639E" w:rsidRPr="008D11DB">
        <w:rPr>
          <w:rFonts w:ascii="Times New Roman" w:hAnsi="Times New Roman" w:cs="Times New Roman"/>
          <w:b/>
          <w:bCs/>
          <w:kern w:val="2"/>
          <w:sz w:val="24"/>
          <w:szCs w:val="24"/>
        </w:rPr>
        <w:t>t</w:t>
      </w:r>
      <w:r w:rsidR="00AE18EC" w:rsidRPr="008D11DB">
        <w:rPr>
          <w:rFonts w:ascii="Times New Roman" w:hAnsi="Times New Roman" w:cs="Times New Roman"/>
          <w:b/>
          <w:bCs/>
          <w:kern w:val="2"/>
          <w:sz w:val="24"/>
          <w:szCs w:val="24"/>
        </w:rPr>
        <w:t>.</w:t>
      </w:r>
      <w:r w:rsidR="00C067C2" w:rsidRPr="008D11DB">
        <w:rPr>
          <w:rFonts w:ascii="Times New Roman" w:hAnsi="Times New Roman" w:cs="Times New Roman"/>
          <w:b/>
          <w:bCs/>
          <w:kern w:val="2"/>
          <w:sz w:val="24"/>
          <w:szCs w:val="24"/>
        </w:rPr>
        <w:t xml:space="preserve"> </w:t>
      </w:r>
      <w:r w:rsidR="00E43424" w:rsidRPr="008D11DB">
        <w:rPr>
          <w:rFonts w:ascii="Times New Roman" w:hAnsi="Times New Roman" w:cs="Times New Roman"/>
          <w:kern w:val="2"/>
          <w:sz w:val="24"/>
          <w:szCs w:val="24"/>
        </w:rPr>
        <w:t>The uncertainty was computed by sampling from the posterior</w:t>
      </w:r>
      <w:r w:rsidR="00BC153A">
        <w:rPr>
          <w:rFonts w:ascii="Times New Roman" w:hAnsi="Times New Roman" w:cs="Times New Roman"/>
          <w:kern w:val="2"/>
          <w:sz w:val="24"/>
          <w:szCs w:val="24"/>
        </w:rPr>
        <w:t>s</w:t>
      </w:r>
      <w:r w:rsidR="00E43424" w:rsidRPr="008D11DB">
        <w:rPr>
          <w:rFonts w:ascii="Times New Roman" w:hAnsi="Times New Roman" w:cs="Times New Roman"/>
          <w:kern w:val="2"/>
          <w:sz w:val="24"/>
          <w:szCs w:val="24"/>
        </w:rPr>
        <w:t xml:space="preserve"> and </w:t>
      </w:r>
      <w:r w:rsidR="00BC153A">
        <w:rPr>
          <w:rFonts w:ascii="Times New Roman" w:hAnsi="Times New Roman" w:cs="Times New Roman"/>
          <w:kern w:val="2"/>
          <w:sz w:val="24"/>
          <w:szCs w:val="24"/>
        </w:rPr>
        <w:t>computing</w:t>
      </w:r>
      <w:r w:rsidR="00BC153A" w:rsidRPr="008D11DB">
        <w:rPr>
          <w:rFonts w:ascii="Times New Roman" w:hAnsi="Times New Roman" w:cs="Times New Roman"/>
          <w:kern w:val="2"/>
          <w:sz w:val="24"/>
          <w:szCs w:val="24"/>
        </w:rPr>
        <w:t xml:space="preserve"> </w:t>
      </w:r>
      <w:r w:rsidR="00E43424" w:rsidRPr="008D11DB">
        <w:rPr>
          <w:rFonts w:ascii="Times New Roman" w:hAnsi="Times New Roman" w:cs="Times New Roman"/>
          <w:kern w:val="2"/>
          <w:sz w:val="24"/>
          <w:szCs w:val="24"/>
        </w:rPr>
        <w:t>the difference between our equilibrium and legacy</w:t>
      </w:r>
      <w:r w:rsidR="00BC153A">
        <w:rPr>
          <w:rFonts w:ascii="Times New Roman" w:hAnsi="Times New Roman" w:cs="Times New Roman"/>
          <w:kern w:val="2"/>
          <w:sz w:val="24"/>
          <w:szCs w:val="24"/>
        </w:rPr>
        <w:t xml:space="preserve"> model predicted</w:t>
      </w:r>
      <w:r w:rsidR="00E43424" w:rsidRPr="008D11DB">
        <w:rPr>
          <w:rFonts w:ascii="Times New Roman" w:hAnsi="Times New Roman" w:cs="Times New Roman"/>
          <w:kern w:val="2"/>
          <w:sz w:val="24"/>
          <w:szCs w:val="24"/>
        </w:rPr>
        <w:t xml:space="preserve"> effective number of species 1000 times for each of the circa 92</w:t>
      </w:r>
      <w:r w:rsidR="00E52B3E">
        <w:rPr>
          <w:rFonts w:ascii="Times New Roman" w:hAnsi="Times New Roman" w:cs="Times New Roman"/>
          <w:kern w:val="2"/>
          <w:sz w:val="24"/>
          <w:szCs w:val="24"/>
        </w:rPr>
        <w:t>,</w:t>
      </w:r>
      <w:r w:rsidR="00E43424" w:rsidRPr="008D11DB">
        <w:rPr>
          <w:rFonts w:ascii="Times New Roman" w:hAnsi="Times New Roman" w:cs="Times New Roman"/>
          <w:kern w:val="2"/>
          <w:sz w:val="24"/>
          <w:szCs w:val="24"/>
        </w:rPr>
        <w:t xml:space="preserve">000 landscape compositions mapped in the figure. </w:t>
      </w:r>
      <w:r w:rsidR="00AE18EC" w:rsidRPr="008D11DB">
        <w:rPr>
          <w:rFonts w:ascii="Times New Roman" w:hAnsi="Times New Roman" w:cs="Times New Roman"/>
          <w:kern w:val="2"/>
          <w:sz w:val="24"/>
          <w:szCs w:val="24"/>
        </w:rPr>
        <w:t xml:space="preserve">The </w:t>
      </w:r>
      <w:r w:rsidR="003D159D">
        <w:rPr>
          <w:rFonts w:ascii="Times New Roman" w:hAnsi="Times New Roman" w:cs="Times New Roman"/>
          <w:kern w:val="2"/>
          <w:sz w:val="24"/>
          <w:szCs w:val="24"/>
        </w:rPr>
        <w:t xml:space="preserve">geometric </w:t>
      </w:r>
      <w:r w:rsidR="00AE18EC" w:rsidRPr="008D11DB">
        <w:rPr>
          <w:rFonts w:ascii="Times New Roman" w:hAnsi="Times New Roman" w:cs="Times New Roman"/>
          <w:kern w:val="2"/>
          <w:sz w:val="24"/>
          <w:szCs w:val="24"/>
        </w:rPr>
        <w:t xml:space="preserve">coefficient of variation </w:t>
      </w:r>
      <w:r w:rsidR="00E52B3E">
        <w:rPr>
          <w:rFonts w:ascii="Times New Roman" w:hAnsi="Times New Roman" w:cs="Times New Roman"/>
          <w:kern w:val="2"/>
          <w:sz w:val="24"/>
          <w:szCs w:val="24"/>
        </w:rPr>
        <w:t>is</w:t>
      </w:r>
      <w:r w:rsidR="003D159D">
        <w:rPr>
          <w:rFonts w:ascii="Times New Roman" w:hAnsi="Times New Roman" w:cs="Times New Roman"/>
          <w:kern w:val="2"/>
          <w:sz w:val="24"/>
          <w:szCs w:val="24"/>
        </w:rPr>
        <w:t xml:space="preserve"> presented in panel A</w:t>
      </w:r>
      <w:r w:rsidR="00E52B3E">
        <w:rPr>
          <w:rFonts w:ascii="Times New Roman" w:hAnsi="Times New Roman" w:cs="Times New Roman"/>
          <w:kern w:val="2"/>
          <w:sz w:val="24"/>
          <w:szCs w:val="24"/>
        </w:rPr>
        <w:t>, with these values</w:t>
      </w:r>
      <w:r w:rsidR="00AE18EC" w:rsidRPr="008D11DB">
        <w:rPr>
          <w:rFonts w:ascii="Times New Roman" w:hAnsi="Times New Roman" w:cs="Times New Roman"/>
          <w:kern w:val="2"/>
          <w:sz w:val="24"/>
          <w:szCs w:val="24"/>
        </w:rPr>
        <w:t xml:space="preserve"> computed as</w:t>
      </w:r>
      <w:r w:rsidR="009A71C8">
        <w:rPr>
          <w:rFonts w:ascii="Times New Roman" w:hAnsi="Times New Roman" w:cs="Times New Roman"/>
          <w:kern w:val="2"/>
          <w:sz w:val="24"/>
          <w:szCs w:val="24"/>
        </w:rPr>
        <w:t xml:space="preserve"> </w:t>
      </w:r>
      <w:r w:rsidR="009A71C8" w:rsidRPr="008C399A">
        <w:rPr>
          <w:rFonts w:ascii="Cambria Math" w:hAnsi="Cambria Math" w:cs="Times New Roman"/>
          <w:sz w:val="24"/>
          <w:szCs w:val="24"/>
        </w:rPr>
        <w:t>sqrt(exp(log(sd+1)^2)-1)</w:t>
      </w:r>
      <w:r w:rsidR="00AE18EC" w:rsidRPr="008C399A">
        <w:rPr>
          <w:rFonts w:ascii="Cambria Math" w:hAnsi="Cambria Math" w:cs="Times New Roman"/>
          <w:kern w:val="2"/>
          <w:sz w:val="24"/>
          <w:szCs w:val="24"/>
        </w:rPr>
        <w:t xml:space="preserve">. </w:t>
      </w:r>
      <w:r w:rsidR="00E43424" w:rsidRPr="008D11DB">
        <w:rPr>
          <w:rFonts w:ascii="Times New Roman" w:hAnsi="Times New Roman" w:cs="Times New Roman"/>
          <w:kern w:val="2"/>
          <w:sz w:val="24"/>
          <w:szCs w:val="24"/>
        </w:rPr>
        <w:t>Panel</w:t>
      </w:r>
      <w:r w:rsidR="00E52B3E">
        <w:rPr>
          <w:rFonts w:ascii="Times New Roman" w:hAnsi="Times New Roman" w:cs="Times New Roman"/>
          <w:kern w:val="2"/>
          <w:sz w:val="24"/>
          <w:szCs w:val="24"/>
        </w:rPr>
        <w:t>s</w:t>
      </w:r>
      <w:r w:rsidR="00E43424" w:rsidRPr="008D11DB">
        <w:rPr>
          <w:rFonts w:ascii="Times New Roman" w:hAnsi="Times New Roman" w:cs="Times New Roman"/>
          <w:kern w:val="2"/>
          <w:sz w:val="24"/>
          <w:szCs w:val="24"/>
        </w:rPr>
        <w:t xml:space="preserve"> C and D show</w:t>
      </w:r>
      <w:r w:rsidR="00E52B3E">
        <w:rPr>
          <w:rFonts w:ascii="Times New Roman" w:hAnsi="Times New Roman" w:cs="Times New Roman"/>
          <w:kern w:val="2"/>
          <w:sz w:val="24"/>
          <w:szCs w:val="24"/>
        </w:rPr>
        <w:t>,</w:t>
      </w:r>
      <w:r w:rsidR="00E43424" w:rsidRPr="008D11DB">
        <w:rPr>
          <w:rFonts w:ascii="Times New Roman" w:hAnsi="Times New Roman" w:cs="Times New Roman"/>
          <w:kern w:val="2"/>
          <w:sz w:val="24"/>
          <w:szCs w:val="24"/>
        </w:rPr>
        <w:t xml:space="preserve"> respectively</w:t>
      </w:r>
      <w:r w:rsidR="00E52B3E">
        <w:rPr>
          <w:rFonts w:ascii="Times New Roman" w:hAnsi="Times New Roman" w:cs="Times New Roman"/>
          <w:kern w:val="2"/>
          <w:sz w:val="24"/>
          <w:szCs w:val="24"/>
        </w:rPr>
        <w:t>,</w:t>
      </w:r>
      <w:r w:rsidR="00E43424" w:rsidRPr="008D11DB">
        <w:rPr>
          <w:rFonts w:ascii="Times New Roman" w:hAnsi="Times New Roman" w:cs="Times New Roman"/>
          <w:kern w:val="2"/>
          <w:sz w:val="24"/>
          <w:szCs w:val="24"/>
        </w:rPr>
        <w:t xml:space="preserve"> the upper (97.5%) and lower (2.5%) credible intervals</w:t>
      </w:r>
      <w:r w:rsidR="00E52B3E">
        <w:rPr>
          <w:rFonts w:ascii="Times New Roman" w:hAnsi="Times New Roman" w:cs="Times New Roman"/>
          <w:kern w:val="2"/>
          <w:sz w:val="24"/>
          <w:szCs w:val="24"/>
        </w:rPr>
        <w:t>,</w:t>
      </w:r>
      <w:r w:rsidR="009A71C8">
        <w:rPr>
          <w:rFonts w:ascii="Times New Roman" w:hAnsi="Times New Roman" w:cs="Times New Roman"/>
          <w:kern w:val="2"/>
          <w:sz w:val="24"/>
          <w:szCs w:val="24"/>
        </w:rPr>
        <w:t xml:space="preserve"> while panel B is a copy of Fig.1 for reference when consulting the interval maps.</w:t>
      </w:r>
    </w:p>
    <w:p w14:paraId="31DB63CB" w14:textId="77777777" w:rsidR="003B4DE9" w:rsidRDefault="003B4DE9">
      <w:pPr>
        <w:spacing w:after="0"/>
        <w:rPr>
          <w:rFonts w:ascii="Times New Roman" w:hAnsi="Times New Roman" w:cs="Times New Roman"/>
          <w:b/>
          <w:bCs/>
          <w:color w:val="333333"/>
          <w:sz w:val="28"/>
          <w:szCs w:val="28"/>
        </w:rPr>
        <w:sectPr w:rsidR="003B4DE9" w:rsidSect="003B4DE9">
          <w:pgSz w:w="16838" w:h="11906" w:orient="landscape"/>
          <w:pgMar w:top="851" w:right="851" w:bottom="1440" w:left="1440" w:header="0" w:footer="709" w:gutter="0"/>
          <w:lnNumType w:countBy="1" w:distance="284" w:restart="continuous"/>
          <w:cols w:space="720"/>
          <w:formProt w:val="0"/>
          <w:docGrid w:linePitch="360" w:charSpace="8192"/>
        </w:sectPr>
      </w:pPr>
    </w:p>
    <w:p w14:paraId="05360870" w14:textId="2E105559" w:rsidR="00A5032A" w:rsidRDefault="003B4DE9" w:rsidP="006940E1">
      <w:pPr>
        <w:spacing w:after="0"/>
        <w:jc w:val="both"/>
      </w:pPr>
      <w:r>
        <w:rPr>
          <w:noProof/>
        </w:rPr>
        <w:lastRenderedPageBreak/>
        <w:drawing>
          <wp:anchor distT="0" distB="0" distL="114300" distR="114300" simplePos="0" relativeHeight="251680768" behindDoc="0" locked="0" layoutInCell="1" allowOverlap="1" wp14:anchorId="328AE5A2" wp14:editId="4749FCCC">
            <wp:simplePos x="0" y="0"/>
            <wp:positionH relativeFrom="column">
              <wp:posOffset>-215990</wp:posOffset>
            </wp:positionH>
            <wp:positionV relativeFrom="paragraph">
              <wp:posOffset>0</wp:posOffset>
            </wp:positionV>
            <wp:extent cx="5731510" cy="5731510"/>
            <wp:effectExtent l="0" t="0" r="2540" b="2540"/>
            <wp:wrapTopAndBottom/>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1510" cy="5731510"/>
                    </a:xfrm>
                    <a:prstGeom prst="rect">
                      <a:avLst/>
                    </a:prstGeom>
                  </pic:spPr>
                </pic:pic>
              </a:graphicData>
            </a:graphic>
          </wp:anchor>
        </w:drawing>
      </w:r>
      <w:r w:rsidR="00A5032A">
        <w:rPr>
          <w:rFonts w:ascii="Times New Roman" w:hAnsi="Times New Roman" w:cs="Times New Roman"/>
          <w:b/>
          <w:bCs/>
          <w:kern w:val="2"/>
          <w:sz w:val="24"/>
          <w:szCs w:val="24"/>
        </w:rPr>
        <w:t xml:space="preserve">Fig. </w:t>
      </w:r>
      <w:r w:rsidR="00292F0F">
        <w:rPr>
          <w:rFonts w:ascii="Times New Roman" w:hAnsi="Times New Roman" w:cs="Times New Roman"/>
          <w:b/>
          <w:bCs/>
          <w:kern w:val="2"/>
          <w:sz w:val="24"/>
          <w:szCs w:val="24"/>
        </w:rPr>
        <w:t>S8</w:t>
      </w:r>
      <w:r w:rsidR="00A5032A">
        <w:rPr>
          <w:rFonts w:ascii="Times New Roman" w:hAnsi="Times New Roman" w:cs="Times New Roman"/>
          <w:b/>
          <w:bCs/>
          <w:kern w:val="2"/>
          <w:sz w:val="24"/>
          <w:szCs w:val="24"/>
        </w:rPr>
        <w:t xml:space="preserve">. </w:t>
      </w:r>
      <w:r w:rsidR="002D383C">
        <w:rPr>
          <w:rFonts w:ascii="Times New Roman" w:hAnsi="Times New Roman" w:cs="Times New Roman"/>
          <w:b/>
          <w:bCs/>
          <w:kern w:val="2"/>
          <w:sz w:val="24"/>
          <w:szCs w:val="24"/>
        </w:rPr>
        <w:t>Validation of land cover change data</w:t>
      </w:r>
      <w:r w:rsidR="00A5032A">
        <w:rPr>
          <w:rFonts w:ascii="Times New Roman" w:hAnsi="Times New Roman" w:cs="Times New Roman"/>
          <w:b/>
          <w:bCs/>
          <w:kern w:val="2"/>
          <w:sz w:val="24"/>
          <w:szCs w:val="24"/>
        </w:rPr>
        <w:t xml:space="preserve">. </w:t>
      </w:r>
      <w:r w:rsidR="002D383C">
        <w:rPr>
          <w:rFonts w:ascii="Times New Roman" w:hAnsi="Times New Roman" w:cs="Times New Roman"/>
          <w:kern w:val="2"/>
          <w:sz w:val="24"/>
          <w:szCs w:val="24"/>
        </w:rPr>
        <w:t>O</w:t>
      </w:r>
      <w:r w:rsidR="00A5032A">
        <w:rPr>
          <w:rFonts w:ascii="Times New Roman" w:hAnsi="Times New Roman" w:cs="Times New Roman"/>
          <w:kern w:val="2"/>
          <w:sz w:val="24"/>
          <w:szCs w:val="24"/>
        </w:rPr>
        <w:t>n the x-axis</w:t>
      </w:r>
      <w:r w:rsidR="002D383C">
        <w:rPr>
          <w:rFonts w:ascii="Times New Roman" w:hAnsi="Times New Roman" w:cs="Times New Roman"/>
          <w:kern w:val="2"/>
          <w:sz w:val="24"/>
          <w:szCs w:val="24"/>
        </w:rPr>
        <w:t xml:space="preserve"> we show</w:t>
      </w:r>
      <w:r w:rsidR="00A5032A">
        <w:rPr>
          <w:rFonts w:ascii="Times New Roman" w:hAnsi="Times New Roman" w:cs="Times New Roman"/>
          <w:kern w:val="2"/>
          <w:sz w:val="24"/>
          <w:szCs w:val="24"/>
        </w:rPr>
        <w:t xml:space="preserve"> the </w:t>
      </w:r>
      <w:r w:rsidR="004B4015">
        <w:rPr>
          <w:rFonts w:ascii="Times New Roman" w:hAnsi="Times New Roman" w:cs="Times New Roman"/>
          <w:kern w:val="2"/>
          <w:sz w:val="24"/>
          <w:szCs w:val="24"/>
        </w:rPr>
        <w:t xml:space="preserve">percentage </w:t>
      </w:r>
      <w:r w:rsidR="00A5032A">
        <w:rPr>
          <w:rFonts w:ascii="Times New Roman" w:hAnsi="Times New Roman" w:cs="Times New Roman"/>
          <w:kern w:val="2"/>
          <w:sz w:val="24"/>
          <w:szCs w:val="24"/>
        </w:rPr>
        <w:t>point</w:t>
      </w:r>
      <w:r w:rsidR="004B4015">
        <w:rPr>
          <w:rFonts w:ascii="Times New Roman" w:hAnsi="Times New Roman" w:cs="Times New Roman"/>
          <w:kern w:val="2"/>
          <w:sz w:val="24"/>
          <w:szCs w:val="24"/>
        </w:rPr>
        <w:t xml:space="preserve"> change in </w:t>
      </w:r>
      <w:r w:rsidR="002D383C">
        <w:rPr>
          <w:rFonts w:ascii="Times New Roman" w:hAnsi="Times New Roman" w:cs="Times New Roman"/>
          <w:kern w:val="2"/>
          <w:sz w:val="24"/>
          <w:szCs w:val="24"/>
        </w:rPr>
        <w:t xml:space="preserve">the urban </w:t>
      </w:r>
      <w:r w:rsidR="00A5032A">
        <w:rPr>
          <w:rFonts w:ascii="Times New Roman" w:hAnsi="Times New Roman" w:cs="Times New Roman"/>
          <w:kern w:val="2"/>
          <w:sz w:val="24"/>
          <w:szCs w:val="24"/>
        </w:rPr>
        <w:t>land cover between the years 2016 and 2001</w:t>
      </w:r>
      <w:r w:rsidR="002D383C">
        <w:rPr>
          <w:rFonts w:ascii="Times New Roman" w:hAnsi="Times New Roman" w:cs="Times New Roman"/>
          <w:kern w:val="2"/>
          <w:sz w:val="24"/>
          <w:szCs w:val="24"/>
        </w:rPr>
        <w:t>, as calculated using the two independent USGS land cover maps produced for the two years</w:t>
      </w:r>
      <w:r w:rsidR="00A5032A">
        <w:rPr>
          <w:rFonts w:ascii="Times New Roman" w:hAnsi="Times New Roman" w:cs="Times New Roman"/>
          <w:kern w:val="2"/>
          <w:sz w:val="24"/>
          <w:szCs w:val="24"/>
        </w:rPr>
        <w:t xml:space="preserve">. </w:t>
      </w:r>
      <w:r w:rsidR="004B4015">
        <w:rPr>
          <w:rFonts w:ascii="Times New Roman" w:hAnsi="Times New Roman" w:cs="Times New Roman"/>
          <w:kern w:val="2"/>
          <w:sz w:val="24"/>
          <w:szCs w:val="24"/>
        </w:rPr>
        <w:t xml:space="preserve">On the y-axis, we show </w:t>
      </w:r>
      <w:r w:rsidR="002D383C">
        <w:rPr>
          <w:rFonts w:ascii="Times New Roman" w:hAnsi="Times New Roman" w:cs="Times New Roman"/>
          <w:kern w:val="2"/>
          <w:sz w:val="24"/>
          <w:szCs w:val="24"/>
        </w:rPr>
        <w:t xml:space="preserve">the </w:t>
      </w:r>
      <w:r w:rsidR="00A5032A">
        <w:rPr>
          <w:rFonts w:ascii="Times New Roman" w:hAnsi="Times New Roman" w:cs="Times New Roman"/>
          <w:kern w:val="2"/>
          <w:sz w:val="24"/>
          <w:szCs w:val="24"/>
        </w:rPr>
        <w:t xml:space="preserve">values </w:t>
      </w:r>
      <w:r w:rsidR="002D383C">
        <w:rPr>
          <w:rFonts w:ascii="Times New Roman" w:hAnsi="Times New Roman" w:cs="Times New Roman"/>
          <w:kern w:val="2"/>
          <w:sz w:val="24"/>
          <w:szCs w:val="24"/>
        </w:rPr>
        <w:t xml:space="preserve">recently published in </w:t>
      </w:r>
      <w:r w:rsidR="00A5032A">
        <w:rPr>
          <w:rFonts w:ascii="Times New Roman" w:hAnsi="Times New Roman" w:cs="Times New Roman"/>
          <w:kern w:val="2"/>
          <w:sz w:val="24"/>
          <w:szCs w:val="24"/>
        </w:rPr>
        <w:t xml:space="preserve">the </w:t>
      </w:r>
      <w:r w:rsidR="004B4015">
        <w:rPr>
          <w:rFonts w:ascii="Times New Roman" w:hAnsi="Times New Roman" w:cs="Times New Roman"/>
          <w:kern w:val="2"/>
          <w:sz w:val="24"/>
          <w:szCs w:val="24"/>
        </w:rPr>
        <w:t>“</w:t>
      </w:r>
      <w:r w:rsidR="00A5032A">
        <w:rPr>
          <w:rFonts w:ascii="Times New Roman" w:hAnsi="Times New Roman" w:cs="Times New Roman"/>
          <w:sz w:val="24"/>
          <w:szCs w:val="24"/>
        </w:rPr>
        <w:t>change product</w:t>
      </w:r>
      <w:r w:rsidR="004B4015">
        <w:rPr>
          <w:rFonts w:ascii="Times New Roman" w:hAnsi="Times New Roman" w:cs="Times New Roman"/>
          <w:sz w:val="24"/>
          <w:szCs w:val="24"/>
        </w:rPr>
        <w:t>”</w:t>
      </w:r>
      <w:r w:rsidR="00A5032A">
        <w:rPr>
          <w:rFonts w:ascii="Times New Roman" w:hAnsi="Times New Roman" w:cs="Times New Roman"/>
          <w:sz w:val="24"/>
          <w:szCs w:val="24"/>
        </w:rPr>
        <w:t xml:space="preserve"> </w:t>
      </w:r>
      <w:r w:rsidR="002D383C">
        <w:rPr>
          <w:rFonts w:ascii="Times New Roman" w:hAnsi="Times New Roman" w:cs="Times New Roman"/>
          <w:sz w:val="24"/>
          <w:szCs w:val="24"/>
        </w:rPr>
        <w:t xml:space="preserve">map </w:t>
      </w:r>
      <w:r w:rsidR="00A5032A">
        <w:rPr>
          <w:rFonts w:ascii="Times New Roman" w:hAnsi="Times New Roman" w:cs="Times New Roman"/>
          <w:sz w:val="24"/>
          <w:szCs w:val="24"/>
        </w:rPr>
        <w:t>provided by the USGS</w:t>
      </w:r>
      <w:r w:rsidR="00A5032A">
        <w:rPr>
          <w:rFonts w:ascii="Times New Roman" w:hAnsi="Times New Roman" w:cs="Times New Roman"/>
          <w:sz w:val="24"/>
          <w:szCs w:val="24"/>
          <w:vertAlign w:val="superscript"/>
        </w:rPr>
        <w:t>40</w:t>
      </w:r>
      <w:r w:rsidR="00A5032A">
        <w:rPr>
          <w:rFonts w:ascii="Times New Roman" w:hAnsi="Times New Roman" w:cs="Times New Roman"/>
          <w:sz w:val="24"/>
          <w:szCs w:val="24"/>
        </w:rPr>
        <w:t xml:space="preserve">. </w:t>
      </w:r>
      <w:r w:rsidR="002D383C">
        <w:rPr>
          <w:rFonts w:ascii="Times New Roman" w:hAnsi="Times New Roman" w:cs="Times New Roman"/>
          <w:sz w:val="24"/>
          <w:szCs w:val="24"/>
        </w:rPr>
        <w:t xml:space="preserve">We used only the urban land cover for this validation because this is the only land cover directly comparable between the </w:t>
      </w:r>
      <w:r w:rsidR="00B77056">
        <w:rPr>
          <w:rFonts w:ascii="Times New Roman" w:hAnsi="Times New Roman" w:cs="Times New Roman"/>
          <w:sz w:val="24"/>
          <w:szCs w:val="24"/>
        </w:rPr>
        <w:t xml:space="preserve">static </w:t>
      </w:r>
      <w:r w:rsidR="002D383C">
        <w:rPr>
          <w:rFonts w:ascii="Times New Roman" w:hAnsi="Times New Roman" w:cs="Times New Roman"/>
          <w:sz w:val="24"/>
          <w:szCs w:val="24"/>
        </w:rPr>
        <w:t xml:space="preserve">and the product change map. The </w:t>
      </w:r>
      <w:r w:rsidR="00B77056">
        <w:rPr>
          <w:rFonts w:ascii="Times New Roman" w:hAnsi="Times New Roman" w:cs="Times New Roman"/>
          <w:sz w:val="24"/>
          <w:szCs w:val="24"/>
        </w:rPr>
        <w:t xml:space="preserve">change </w:t>
      </w:r>
      <w:r w:rsidR="002D383C">
        <w:rPr>
          <w:rFonts w:ascii="Times New Roman" w:hAnsi="Times New Roman" w:cs="Times New Roman"/>
          <w:sz w:val="24"/>
          <w:szCs w:val="24"/>
        </w:rPr>
        <w:t xml:space="preserve">product map does not include the directionality of change in its published data. </w:t>
      </w:r>
      <w:r w:rsidR="0088385A">
        <w:rPr>
          <w:rFonts w:ascii="Times New Roman" w:hAnsi="Times New Roman" w:cs="Times New Roman"/>
          <w:sz w:val="24"/>
          <w:szCs w:val="24"/>
        </w:rPr>
        <w:t>However, because t</w:t>
      </w:r>
      <w:r w:rsidR="002D383C">
        <w:rPr>
          <w:rFonts w:ascii="Times New Roman" w:hAnsi="Times New Roman" w:cs="Times New Roman"/>
          <w:sz w:val="24"/>
          <w:szCs w:val="24"/>
        </w:rPr>
        <w:t>he urban land cover</w:t>
      </w:r>
      <w:r w:rsidR="0088385A">
        <w:rPr>
          <w:rFonts w:ascii="Times New Roman" w:hAnsi="Times New Roman" w:cs="Times New Roman"/>
          <w:sz w:val="24"/>
          <w:szCs w:val="24"/>
        </w:rPr>
        <w:t xml:space="preserve"> </w:t>
      </w:r>
      <w:r w:rsidR="002D383C">
        <w:rPr>
          <w:rFonts w:ascii="Times New Roman" w:hAnsi="Times New Roman" w:cs="Times New Roman"/>
          <w:sz w:val="24"/>
          <w:szCs w:val="24"/>
        </w:rPr>
        <w:t xml:space="preserve">has </w:t>
      </w:r>
      <w:r w:rsidR="0088385A">
        <w:rPr>
          <w:rFonts w:ascii="Times New Roman" w:hAnsi="Times New Roman" w:cs="Times New Roman"/>
          <w:sz w:val="24"/>
          <w:szCs w:val="24"/>
        </w:rPr>
        <w:t xml:space="preserve">seen only increase (i.e. </w:t>
      </w:r>
      <w:r w:rsidR="002D383C">
        <w:rPr>
          <w:rFonts w:ascii="Times New Roman" w:hAnsi="Times New Roman" w:cs="Times New Roman"/>
          <w:sz w:val="24"/>
          <w:szCs w:val="24"/>
        </w:rPr>
        <w:t>unidirectional change) over the 15</w:t>
      </w:r>
      <w:r w:rsidR="00B77056">
        <w:rPr>
          <w:rFonts w:ascii="Times New Roman" w:hAnsi="Times New Roman" w:cs="Times New Roman"/>
          <w:sz w:val="24"/>
          <w:szCs w:val="24"/>
        </w:rPr>
        <w:t>-</w:t>
      </w:r>
      <w:r w:rsidR="002D383C">
        <w:rPr>
          <w:rFonts w:ascii="Times New Roman" w:hAnsi="Times New Roman" w:cs="Times New Roman"/>
          <w:sz w:val="24"/>
          <w:szCs w:val="24"/>
        </w:rPr>
        <w:t xml:space="preserve">year period used in our analyses, </w:t>
      </w:r>
      <w:r w:rsidR="0088385A">
        <w:rPr>
          <w:rFonts w:ascii="Times New Roman" w:hAnsi="Times New Roman" w:cs="Times New Roman"/>
          <w:sz w:val="24"/>
          <w:szCs w:val="24"/>
        </w:rPr>
        <w:t xml:space="preserve">it can </w:t>
      </w:r>
      <w:r w:rsidR="002D383C">
        <w:rPr>
          <w:rFonts w:ascii="Times New Roman" w:hAnsi="Times New Roman" w:cs="Times New Roman"/>
          <w:sz w:val="24"/>
          <w:szCs w:val="24"/>
        </w:rPr>
        <w:t>therefore be used for this validation.</w:t>
      </w:r>
    </w:p>
    <w:p w14:paraId="0090921D" w14:textId="77777777" w:rsidR="003B4DE9" w:rsidRDefault="003B4DE9">
      <w:pPr>
        <w:spacing w:after="0"/>
        <w:rPr>
          <w:rFonts w:ascii="Times New Roman" w:hAnsi="Times New Roman" w:cs="Times New Roman"/>
          <w:b/>
          <w:bCs/>
          <w:color w:val="333333"/>
          <w:sz w:val="32"/>
          <w:szCs w:val="32"/>
        </w:rPr>
      </w:pPr>
    </w:p>
    <w:p w14:paraId="2756D90D" w14:textId="77777777" w:rsidR="003B4DE9" w:rsidRDefault="003B4DE9">
      <w:pPr>
        <w:spacing w:after="0"/>
        <w:rPr>
          <w:rFonts w:ascii="Times New Roman" w:hAnsi="Times New Roman" w:cs="Times New Roman"/>
          <w:b/>
          <w:bCs/>
          <w:color w:val="333333"/>
          <w:sz w:val="32"/>
          <w:szCs w:val="32"/>
        </w:rPr>
      </w:pPr>
    </w:p>
    <w:p w14:paraId="190CEF4A" w14:textId="77777777" w:rsidR="003B4DE9" w:rsidRDefault="003B4DE9">
      <w:pPr>
        <w:spacing w:after="0"/>
        <w:rPr>
          <w:rFonts w:ascii="Times New Roman" w:hAnsi="Times New Roman" w:cs="Times New Roman"/>
          <w:b/>
          <w:bCs/>
          <w:color w:val="333333"/>
          <w:sz w:val="32"/>
          <w:szCs w:val="32"/>
        </w:rPr>
      </w:pPr>
    </w:p>
    <w:p w14:paraId="63BFA4D7" w14:textId="77777777" w:rsidR="003B4DE9" w:rsidRDefault="003B4DE9">
      <w:pPr>
        <w:spacing w:after="0"/>
        <w:rPr>
          <w:rFonts w:ascii="Times New Roman" w:hAnsi="Times New Roman" w:cs="Times New Roman"/>
          <w:b/>
          <w:bCs/>
          <w:color w:val="333333"/>
          <w:sz w:val="32"/>
          <w:szCs w:val="32"/>
        </w:rPr>
      </w:pPr>
    </w:p>
    <w:p w14:paraId="447BF70C" w14:textId="77777777" w:rsidR="003B4DE9" w:rsidRDefault="003B4DE9">
      <w:pPr>
        <w:spacing w:after="0"/>
        <w:rPr>
          <w:rFonts w:ascii="Times New Roman" w:hAnsi="Times New Roman" w:cs="Times New Roman"/>
          <w:b/>
          <w:bCs/>
          <w:color w:val="333333"/>
          <w:sz w:val="32"/>
          <w:szCs w:val="32"/>
        </w:rPr>
      </w:pPr>
    </w:p>
    <w:p w14:paraId="42BAC180" w14:textId="36004C4D" w:rsidR="00AC3C1A" w:rsidRDefault="00C067C2">
      <w:pPr>
        <w:spacing w:after="0"/>
      </w:pPr>
      <w:r>
        <w:rPr>
          <w:rFonts w:ascii="Times New Roman" w:hAnsi="Times New Roman" w:cs="Times New Roman"/>
          <w:b/>
          <w:bCs/>
          <w:color w:val="333333"/>
          <w:sz w:val="32"/>
          <w:szCs w:val="32"/>
        </w:rPr>
        <w:lastRenderedPageBreak/>
        <w:t>Tables</w:t>
      </w:r>
    </w:p>
    <w:p w14:paraId="119E330E" w14:textId="77777777" w:rsidR="00AC3C1A" w:rsidRDefault="00AC3C1A">
      <w:pPr>
        <w:spacing w:after="0"/>
        <w:jc w:val="both"/>
        <w:rPr>
          <w:rFonts w:ascii="Times New Roman" w:hAnsi="Times New Roman" w:cs="Times New Roman"/>
          <w:b/>
          <w:bCs/>
          <w:color w:val="333333"/>
          <w:sz w:val="24"/>
          <w:szCs w:val="24"/>
        </w:rPr>
      </w:pPr>
    </w:p>
    <w:p w14:paraId="7D19549B" w14:textId="77777777" w:rsidR="00AC3C1A" w:rsidRDefault="00C067C2">
      <w:pPr>
        <w:spacing w:after="0"/>
        <w:jc w:val="both"/>
      </w:pPr>
      <w:r>
        <w:rPr>
          <w:rFonts w:ascii="Times New Roman" w:hAnsi="Times New Roman" w:cs="Times New Roman"/>
          <w:b/>
          <w:bCs/>
          <w:color w:val="333333"/>
          <w:sz w:val="24"/>
          <w:szCs w:val="24"/>
        </w:rPr>
        <w:t xml:space="preserve">Table S1. Descriptive statistics of the analysed variables. </w:t>
      </w:r>
    </w:p>
    <w:p w14:paraId="4FCFCB2C" w14:textId="77777777" w:rsidR="00AC3C1A" w:rsidRDefault="00AC3C1A">
      <w:pPr>
        <w:spacing w:after="0"/>
        <w:jc w:val="both"/>
        <w:rPr>
          <w:rFonts w:ascii="Times New Roman" w:hAnsi="Times New Roman" w:cs="Times New Roman"/>
          <w:b/>
          <w:bCs/>
          <w:color w:val="333333"/>
          <w:sz w:val="24"/>
          <w:szCs w:val="24"/>
        </w:rPr>
      </w:pPr>
    </w:p>
    <w:tbl>
      <w:tblPr>
        <w:tblW w:w="9230" w:type="dxa"/>
        <w:tblLayout w:type="fixed"/>
        <w:tblLook w:val="04A0" w:firstRow="1" w:lastRow="0" w:firstColumn="1" w:lastColumn="0" w:noHBand="0" w:noVBand="1"/>
      </w:tblPr>
      <w:tblGrid>
        <w:gridCol w:w="3114"/>
        <w:gridCol w:w="1200"/>
        <w:gridCol w:w="1412"/>
        <w:gridCol w:w="1413"/>
        <w:gridCol w:w="1087"/>
        <w:gridCol w:w="1004"/>
      </w:tblGrid>
      <w:tr w:rsidR="00AC3C1A" w14:paraId="58E011E5"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71B2436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Variable</w:t>
            </w:r>
          </w:p>
        </w:tc>
        <w:tc>
          <w:tcPr>
            <w:tcW w:w="1200" w:type="dxa"/>
            <w:tcBorders>
              <w:top w:val="single" w:sz="4" w:space="0" w:color="000000"/>
              <w:left w:val="single" w:sz="4" w:space="0" w:color="000000"/>
              <w:bottom w:val="single" w:sz="4" w:space="0" w:color="000000"/>
              <w:right w:val="single" w:sz="4" w:space="0" w:color="000000"/>
            </w:tcBorders>
            <w:vAlign w:val="center"/>
          </w:tcPr>
          <w:p w14:paraId="5ED0C04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Mean</w:t>
            </w:r>
          </w:p>
        </w:tc>
        <w:tc>
          <w:tcPr>
            <w:tcW w:w="1412" w:type="dxa"/>
            <w:tcBorders>
              <w:top w:val="single" w:sz="4" w:space="0" w:color="000000"/>
              <w:left w:val="single" w:sz="4" w:space="0" w:color="000000"/>
              <w:bottom w:val="single" w:sz="4" w:space="0" w:color="000000"/>
              <w:right w:val="single" w:sz="4" w:space="0" w:color="000000"/>
            </w:tcBorders>
            <w:vAlign w:val="center"/>
          </w:tcPr>
          <w:p w14:paraId="096C3E9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Std. Dev</w:t>
            </w:r>
          </w:p>
        </w:tc>
        <w:tc>
          <w:tcPr>
            <w:tcW w:w="1413" w:type="dxa"/>
            <w:tcBorders>
              <w:top w:val="single" w:sz="4" w:space="0" w:color="000000"/>
              <w:left w:val="single" w:sz="4" w:space="0" w:color="000000"/>
              <w:bottom w:val="single" w:sz="4" w:space="0" w:color="000000"/>
              <w:right w:val="single" w:sz="4" w:space="0" w:color="000000"/>
            </w:tcBorders>
            <w:vAlign w:val="center"/>
          </w:tcPr>
          <w:p w14:paraId="18A979C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Median</w:t>
            </w:r>
          </w:p>
        </w:tc>
        <w:tc>
          <w:tcPr>
            <w:tcW w:w="1087" w:type="dxa"/>
            <w:tcBorders>
              <w:top w:val="single" w:sz="4" w:space="0" w:color="000000"/>
              <w:left w:val="single" w:sz="4" w:space="0" w:color="000000"/>
              <w:bottom w:val="single" w:sz="4" w:space="0" w:color="000000"/>
              <w:right w:val="single" w:sz="4" w:space="0" w:color="000000"/>
            </w:tcBorders>
            <w:vAlign w:val="center"/>
          </w:tcPr>
          <w:p w14:paraId="38B0874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Min</w:t>
            </w:r>
          </w:p>
        </w:tc>
        <w:tc>
          <w:tcPr>
            <w:tcW w:w="1004" w:type="dxa"/>
            <w:tcBorders>
              <w:top w:val="single" w:sz="4" w:space="0" w:color="000000"/>
              <w:left w:val="single" w:sz="4" w:space="0" w:color="000000"/>
              <w:bottom w:val="single" w:sz="4" w:space="0" w:color="000000"/>
              <w:right w:val="single" w:sz="4" w:space="0" w:color="000000"/>
            </w:tcBorders>
            <w:vAlign w:val="center"/>
          </w:tcPr>
          <w:p w14:paraId="67418D8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Max</w:t>
            </w:r>
          </w:p>
        </w:tc>
      </w:tr>
      <w:tr w:rsidR="00AC3C1A" w14:paraId="38795DC9"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71B5675" w14:textId="77777777" w:rsidR="00AC3C1A" w:rsidRPr="002F7390" w:rsidRDefault="00AC3C1A">
            <w:pPr>
              <w:widowControl w:val="0"/>
              <w:spacing w:after="0"/>
              <w:rPr>
                <w:rFonts w:ascii="Times New Roman" w:hAnsi="Times New Roman" w:cs="Times New Roman"/>
                <w:b/>
                <w:bCs/>
                <w:sz w:val="20"/>
                <w:szCs w:val="20"/>
                <w:lang w:eastAsia="en-GB"/>
              </w:rPr>
            </w:pPr>
          </w:p>
        </w:tc>
        <w:tc>
          <w:tcPr>
            <w:tcW w:w="1200" w:type="dxa"/>
            <w:tcBorders>
              <w:top w:val="single" w:sz="4" w:space="0" w:color="000000"/>
              <w:left w:val="single" w:sz="4" w:space="0" w:color="000000"/>
              <w:bottom w:val="single" w:sz="4" w:space="0" w:color="000000"/>
              <w:right w:val="single" w:sz="4" w:space="0" w:color="000000"/>
            </w:tcBorders>
            <w:vAlign w:val="center"/>
          </w:tcPr>
          <w:p w14:paraId="5ED09F4B" w14:textId="77777777" w:rsidR="00AC3C1A" w:rsidRPr="002F7390" w:rsidRDefault="00AC3C1A">
            <w:pPr>
              <w:widowControl w:val="0"/>
              <w:spacing w:after="0"/>
              <w:rPr>
                <w:rFonts w:ascii="Times New Roman" w:hAnsi="Times New Roman" w:cs="Times New Roman"/>
                <w:b/>
                <w:bCs/>
                <w:sz w:val="20"/>
                <w:szCs w:val="20"/>
                <w:lang w:eastAsia="en-GB"/>
              </w:rPr>
            </w:pPr>
          </w:p>
        </w:tc>
        <w:tc>
          <w:tcPr>
            <w:tcW w:w="1412" w:type="dxa"/>
            <w:tcBorders>
              <w:top w:val="single" w:sz="4" w:space="0" w:color="000000"/>
              <w:left w:val="single" w:sz="4" w:space="0" w:color="000000"/>
              <w:bottom w:val="single" w:sz="4" w:space="0" w:color="000000"/>
              <w:right w:val="single" w:sz="4" w:space="0" w:color="000000"/>
            </w:tcBorders>
            <w:vAlign w:val="center"/>
          </w:tcPr>
          <w:p w14:paraId="047BE375" w14:textId="77777777" w:rsidR="00AC3C1A" w:rsidRPr="002F7390" w:rsidRDefault="00AC3C1A">
            <w:pPr>
              <w:widowControl w:val="0"/>
              <w:spacing w:after="0"/>
              <w:rPr>
                <w:rFonts w:ascii="Times New Roman" w:hAnsi="Times New Roman" w:cs="Times New Roman"/>
                <w:b/>
                <w:bCs/>
                <w:sz w:val="20"/>
                <w:szCs w:val="20"/>
                <w:lang w:eastAsia="en-GB"/>
              </w:rPr>
            </w:pPr>
          </w:p>
        </w:tc>
        <w:tc>
          <w:tcPr>
            <w:tcW w:w="1413" w:type="dxa"/>
            <w:tcBorders>
              <w:top w:val="single" w:sz="4" w:space="0" w:color="000000"/>
              <w:left w:val="single" w:sz="4" w:space="0" w:color="000000"/>
              <w:bottom w:val="single" w:sz="4" w:space="0" w:color="000000"/>
              <w:right w:val="single" w:sz="4" w:space="0" w:color="000000"/>
            </w:tcBorders>
            <w:vAlign w:val="center"/>
          </w:tcPr>
          <w:p w14:paraId="1FD19F80" w14:textId="77777777" w:rsidR="00AC3C1A" w:rsidRPr="002F7390" w:rsidRDefault="00AC3C1A">
            <w:pPr>
              <w:widowControl w:val="0"/>
              <w:spacing w:after="0"/>
              <w:rPr>
                <w:rFonts w:ascii="Times New Roman" w:hAnsi="Times New Roman" w:cs="Times New Roman"/>
                <w:b/>
                <w:bCs/>
                <w:sz w:val="20"/>
                <w:szCs w:val="20"/>
                <w:lang w:eastAsia="en-GB"/>
              </w:rPr>
            </w:pPr>
          </w:p>
        </w:tc>
        <w:tc>
          <w:tcPr>
            <w:tcW w:w="1087" w:type="dxa"/>
            <w:tcBorders>
              <w:top w:val="single" w:sz="4" w:space="0" w:color="000000"/>
              <w:left w:val="single" w:sz="4" w:space="0" w:color="000000"/>
              <w:bottom w:val="single" w:sz="4" w:space="0" w:color="000000"/>
              <w:right w:val="single" w:sz="4" w:space="0" w:color="000000"/>
            </w:tcBorders>
            <w:vAlign w:val="center"/>
          </w:tcPr>
          <w:p w14:paraId="47E0BA7B" w14:textId="77777777" w:rsidR="00AC3C1A" w:rsidRPr="002F7390" w:rsidRDefault="00AC3C1A">
            <w:pPr>
              <w:widowControl w:val="0"/>
              <w:spacing w:after="0"/>
              <w:rPr>
                <w:rFonts w:ascii="Times New Roman" w:hAnsi="Times New Roman" w:cs="Times New Roman"/>
                <w:b/>
                <w:bCs/>
                <w:sz w:val="20"/>
                <w:szCs w:val="20"/>
                <w:lang w:eastAsia="en-GB"/>
              </w:rPr>
            </w:pPr>
          </w:p>
        </w:tc>
        <w:tc>
          <w:tcPr>
            <w:tcW w:w="1004" w:type="dxa"/>
            <w:tcBorders>
              <w:top w:val="single" w:sz="4" w:space="0" w:color="000000"/>
              <w:left w:val="single" w:sz="4" w:space="0" w:color="000000"/>
              <w:bottom w:val="single" w:sz="4" w:space="0" w:color="000000"/>
              <w:right w:val="single" w:sz="4" w:space="0" w:color="000000"/>
            </w:tcBorders>
            <w:vAlign w:val="center"/>
          </w:tcPr>
          <w:p w14:paraId="135ED761" w14:textId="77777777" w:rsidR="00AC3C1A" w:rsidRPr="002F7390" w:rsidRDefault="00AC3C1A">
            <w:pPr>
              <w:widowControl w:val="0"/>
              <w:spacing w:after="0"/>
              <w:rPr>
                <w:rFonts w:ascii="Times New Roman" w:hAnsi="Times New Roman" w:cs="Times New Roman"/>
                <w:b/>
                <w:bCs/>
                <w:sz w:val="20"/>
                <w:szCs w:val="20"/>
                <w:lang w:eastAsia="en-GB"/>
              </w:rPr>
            </w:pPr>
          </w:p>
        </w:tc>
      </w:tr>
      <w:tr w:rsidR="00AC3C1A" w14:paraId="2BAD07B4" w14:textId="77777777">
        <w:trPr>
          <w:trHeight w:val="294"/>
        </w:trPr>
        <w:tc>
          <w:tcPr>
            <w:tcW w:w="9229" w:type="dxa"/>
            <w:gridSpan w:val="6"/>
            <w:tcBorders>
              <w:top w:val="single" w:sz="4" w:space="0" w:color="000000"/>
              <w:left w:val="single" w:sz="4" w:space="0" w:color="000000"/>
              <w:bottom w:val="single" w:sz="4" w:space="0" w:color="000000"/>
              <w:right w:val="single" w:sz="4" w:space="0" w:color="000000"/>
            </w:tcBorders>
            <w:vAlign w:val="center"/>
          </w:tcPr>
          <w:p w14:paraId="230FAEAE" w14:textId="77777777" w:rsidR="00AC3C1A" w:rsidRPr="002F7390" w:rsidRDefault="00C067C2">
            <w:pPr>
              <w:widowControl w:val="0"/>
              <w:spacing w:after="0"/>
              <w:rPr>
                <w:sz w:val="20"/>
                <w:szCs w:val="20"/>
              </w:rPr>
            </w:pPr>
            <w:r w:rsidRPr="002F7390">
              <w:rPr>
                <w:rFonts w:ascii="Times New Roman" w:hAnsi="Times New Roman" w:cs="Times New Roman"/>
                <w:b/>
                <w:bCs/>
                <w:i/>
                <w:iCs/>
                <w:sz w:val="20"/>
                <w:szCs w:val="20"/>
                <w:lang w:eastAsia="en-GB"/>
              </w:rPr>
              <w:t>Environmental covariates at t1(year 2001) and t2(year 2016) (numbers indicate proportions between 0 and 100)</w:t>
            </w:r>
          </w:p>
        </w:tc>
      </w:tr>
      <w:tr w:rsidR="00AC3C1A" w14:paraId="731B8389"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80D4A9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Urban t</w:t>
            </w:r>
            <w:r w:rsidRPr="00940244">
              <w:rPr>
                <w:rFonts w:ascii="Times New Roman" w:hAnsi="Times New Roman" w:cs="Times New Roman"/>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20F3B0FE"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8.23</w:t>
            </w:r>
          </w:p>
        </w:tc>
        <w:tc>
          <w:tcPr>
            <w:tcW w:w="1412" w:type="dxa"/>
            <w:tcBorders>
              <w:top w:val="single" w:sz="4" w:space="0" w:color="000000"/>
              <w:left w:val="single" w:sz="4" w:space="0" w:color="000000"/>
              <w:bottom w:val="single" w:sz="4" w:space="0" w:color="000000"/>
              <w:right w:val="single" w:sz="4" w:space="0" w:color="000000"/>
            </w:tcBorders>
            <w:vAlign w:val="center"/>
          </w:tcPr>
          <w:p w14:paraId="3FD9B8D8" w14:textId="6BF77216"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8.84</w:t>
            </w:r>
          </w:p>
        </w:tc>
        <w:tc>
          <w:tcPr>
            <w:tcW w:w="1413" w:type="dxa"/>
            <w:tcBorders>
              <w:top w:val="single" w:sz="4" w:space="0" w:color="000000"/>
              <w:left w:val="single" w:sz="4" w:space="0" w:color="000000"/>
              <w:bottom w:val="single" w:sz="4" w:space="0" w:color="000000"/>
              <w:right w:val="single" w:sz="4" w:space="0" w:color="000000"/>
            </w:tcBorders>
            <w:vAlign w:val="center"/>
          </w:tcPr>
          <w:p w14:paraId="1E9515A1"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5.94</w:t>
            </w:r>
          </w:p>
        </w:tc>
        <w:tc>
          <w:tcPr>
            <w:tcW w:w="1087" w:type="dxa"/>
            <w:tcBorders>
              <w:top w:val="single" w:sz="4" w:space="0" w:color="000000"/>
              <w:left w:val="single" w:sz="4" w:space="0" w:color="000000"/>
              <w:bottom w:val="single" w:sz="4" w:space="0" w:color="000000"/>
              <w:right w:val="single" w:sz="4" w:space="0" w:color="000000"/>
            </w:tcBorders>
            <w:vAlign w:val="center"/>
          </w:tcPr>
          <w:p w14:paraId="586B8F3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31610C24"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97.11</w:t>
            </w:r>
          </w:p>
        </w:tc>
      </w:tr>
      <w:tr w:rsidR="00AC3C1A" w14:paraId="76D01C82"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192236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Urban t</w:t>
            </w:r>
            <w:r w:rsidRPr="00940244">
              <w:rPr>
                <w:rFonts w:ascii="Times New Roman" w:hAnsi="Times New Roman" w:cs="Times New Roman"/>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5E64A0A6"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8.64</w:t>
            </w:r>
          </w:p>
        </w:tc>
        <w:tc>
          <w:tcPr>
            <w:tcW w:w="1412" w:type="dxa"/>
            <w:tcBorders>
              <w:top w:val="single" w:sz="4" w:space="0" w:color="000000"/>
              <w:left w:val="single" w:sz="4" w:space="0" w:color="000000"/>
              <w:bottom w:val="single" w:sz="4" w:space="0" w:color="000000"/>
              <w:right w:val="single" w:sz="4" w:space="0" w:color="000000"/>
            </w:tcBorders>
            <w:vAlign w:val="center"/>
          </w:tcPr>
          <w:p w14:paraId="5573DAAB" w14:textId="135E3C53"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9.54</w:t>
            </w:r>
          </w:p>
        </w:tc>
        <w:tc>
          <w:tcPr>
            <w:tcW w:w="1413" w:type="dxa"/>
            <w:tcBorders>
              <w:top w:val="single" w:sz="4" w:space="0" w:color="000000"/>
              <w:left w:val="single" w:sz="4" w:space="0" w:color="000000"/>
              <w:bottom w:val="single" w:sz="4" w:space="0" w:color="000000"/>
              <w:right w:val="single" w:sz="4" w:space="0" w:color="000000"/>
            </w:tcBorders>
            <w:vAlign w:val="center"/>
          </w:tcPr>
          <w:p w14:paraId="5898B9A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6.01</w:t>
            </w:r>
          </w:p>
        </w:tc>
        <w:tc>
          <w:tcPr>
            <w:tcW w:w="1087" w:type="dxa"/>
            <w:tcBorders>
              <w:top w:val="single" w:sz="4" w:space="0" w:color="000000"/>
              <w:left w:val="single" w:sz="4" w:space="0" w:color="000000"/>
              <w:bottom w:val="single" w:sz="4" w:space="0" w:color="000000"/>
              <w:right w:val="single" w:sz="4" w:space="0" w:color="000000"/>
            </w:tcBorders>
            <w:vAlign w:val="center"/>
          </w:tcPr>
          <w:p w14:paraId="7617D65F"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0B87E10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97.30</w:t>
            </w:r>
          </w:p>
        </w:tc>
      </w:tr>
      <w:tr w:rsidR="00AC3C1A" w14:paraId="290D7AC0"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8E2A110"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Developed-openspace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1949A3C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3.56</w:t>
            </w:r>
          </w:p>
        </w:tc>
        <w:tc>
          <w:tcPr>
            <w:tcW w:w="1412" w:type="dxa"/>
            <w:tcBorders>
              <w:top w:val="single" w:sz="4" w:space="0" w:color="000000"/>
              <w:left w:val="single" w:sz="4" w:space="0" w:color="000000"/>
              <w:bottom w:val="single" w:sz="4" w:space="0" w:color="000000"/>
              <w:right w:val="single" w:sz="4" w:space="0" w:color="000000"/>
            </w:tcBorders>
            <w:vAlign w:val="center"/>
          </w:tcPr>
          <w:p w14:paraId="391CCF4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3.41</w:t>
            </w:r>
          </w:p>
        </w:tc>
        <w:tc>
          <w:tcPr>
            <w:tcW w:w="1413" w:type="dxa"/>
            <w:tcBorders>
              <w:top w:val="single" w:sz="4" w:space="0" w:color="000000"/>
              <w:left w:val="single" w:sz="4" w:space="0" w:color="000000"/>
              <w:bottom w:val="single" w:sz="4" w:space="0" w:color="000000"/>
              <w:right w:val="single" w:sz="4" w:space="0" w:color="000000"/>
            </w:tcBorders>
            <w:vAlign w:val="center"/>
          </w:tcPr>
          <w:p w14:paraId="2148A34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3.06</w:t>
            </w:r>
          </w:p>
        </w:tc>
        <w:tc>
          <w:tcPr>
            <w:tcW w:w="1087" w:type="dxa"/>
            <w:tcBorders>
              <w:top w:val="single" w:sz="4" w:space="0" w:color="000000"/>
              <w:left w:val="single" w:sz="4" w:space="0" w:color="000000"/>
              <w:bottom w:val="single" w:sz="4" w:space="0" w:color="000000"/>
              <w:right w:val="single" w:sz="4" w:space="0" w:color="000000"/>
            </w:tcBorders>
            <w:vAlign w:val="center"/>
          </w:tcPr>
          <w:p w14:paraId="7AAD5F8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6837358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44.06</w:t>
            </w:r>
          </w:p>
        </w:tc>
      </w:tr>
      <w:tr w:rsidR="00AC3C1A" w14:paraId="3AA94D1D"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52AD126"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Developed-openspace 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56A6578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3.67</w:t>
            </w:r>
          </w:p>
        </w:tc>
        <w:tc>
          <w:tcPr>
            <w:tcW w:w="1412" w:type="dxa"/>
            <w:tcBorders>
              <w:top w:val="single" w:sz="4" w:space="0" w:color="000000"/>
              <w:left w:val="single" w:sz="4" w:space="0" w:color="000000"/>
              <w:bottom w:val="single" w:sz="4" w:space="0" w:color="000000"/>
              <w:right w:val="single" w:sz="4" w:space="0" w:color="000000"/>
            </w:tcBorders>
            <w:vAlign w:val="center"/>
          </w:tcPr>
          <w:p w14:paraId="46789CC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3.57</w:t>
            </w:r>
          </w:p>
        </w:tc>
        <w:tc>
          <w:tcPr>
            <w:tcW w:w="1413" w:type="dxa"/>
            <w:tcBorders>
              <w:top w:val="single" w:sz="4" w:space="0" w:color="000000"/>
              <w:left w:val="single" w:sz="4" w:space="0" w:color="000000"/>
              <w:bottom w:val="single" w:sz="4" w:space="0" w:color="000000"/>
              <w:right w:val="single" w:sz="4" w:space="0" w:color="000000"/>
            </w:tcBorders>
            <w:vAlign w:val="center"/>
          </w:tcPr>
          <w:p w14:paraId="1C2343C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3.08</w:t>
            </w:r>
          </w:p>
        </w:tc>
        <w:tc>
          <w:tcPr>
            <w:tcW w:w="1087" w:type="dxa"/>
            <w:tcBorders>
              <w:top w:val="single" w:sz="4" w:space="0" w:color="000000"/>
              <w:left w:val="single" w:sz="4" w:space="0" w:color="000000"/>
              <w:bottom w:val="single" w:sz="4" w:space="0" w:color="000000"/>
              <w:right w:val="single" w:sz="4" w:space="0" w:color="000000"/>
            </w:tcBorders>
            <w:vAlign w:val="center"/>
          </w:tcPr>
          <w:p w14:paraId="0FEB053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4633574F"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43.92</w:t>
            </w:r>
          </w:p>
        </w:tc>
      </w:tr>
      <w:tr w:rsidR="00AC3C1A" w14:paraId="72B87550"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C001C18" w14:textId="6B3896CD"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Developed-low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7B426DE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1.46</w:t>
            </w:r>
          </w:p>
        </w:tc>
        <w:tc>
          <w:tcPr>
            <w:tcW w:w="1412" w:type="dxa"/>
            <w:tcBorders>
              <w:top w:val="single" w:sz="4" w:space="0" w:color="000000"/>
              <w:left w:val="single" w:sz="4" w:space="0" w:color="000000"/>
              <w:bottom w:val="single" w:sz="4" w:space="0" w:color="000000"/>
              <w:right w:val="single" w:sz="4" w:space="0" w:color="000000"/>
            </w:tcBorders>
            <w:vAlign w:val="center"/>
          </w:tcPr>
          <w:p w14:paraId="3E80198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3.07</w:t>
            </w:r>
          </w:p>
        </w:tc>
        <w:tc>
          <w:tcPr>
            <w:tcW w:w="1413" w:type="dxa"/>
            <w:tcBorders>
              <w:top w:val="single" w:sz="4" w:space="0" w:color="000000"/>
              <w:left w:val="single" w:sz="4" w:space="0" w:color="000000"/>
              <w:bottom w:val="single" w:sz="4" w:space="0" w:color="000000"/>
              <w:right w:val="single" w:sz="4" w:space="0" w:color="000000"/>
            </w:tcBorders>
            <w:vAlign w:val="center"/>
          </w:tcPr>
          <w:p w14:paraId="53612B2F"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0.52</w:t>
            </w:r>
          </w:p>
        </w:tc>
        <w:tc>
          <w:tcPr>
            <w:tcW w:w="1087" w:type="dxa"/>
            <w:tcBorders>
              <w:top w:val="single" w:sz="4" w:space="0" w:color="000000"/>
              <w:left w:val="single" w:sz="4" w:space="0" w:color="000000"/>
              <w:bottom w:val="single" w:sz="4" w:space="0" w:color="000000"/>
              <w:right w:val="single" w:sz="4" w:space="0" w:color="000000"/>
            </w:tcBorders>
            <w:vAlign w:val="center"/>
          </w:tcPr>
          <w:p w14:paraId="51C298A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3167B5D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38.41</w:t>
            </w:r>
          </w:p>
        </w:tc>
      </w:tr>
      <w:tr w:rsidR="00AC3C1A" w14:paraId="62343087"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9796757" w14:textId="301D32F4"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Developed-low 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317E300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1.54</w:t>
            </w:r>
          </w:p>
        </w:tc>
        <w:tc>
          <w:tcPr>
            <w:tcW w:w="1412" w:type="dxa"/>
            <w:tcBorders>
              <w:top w:val="single" w:sz="4" w:space="0" w:color="000000"/>
              <w:left w:val="single" w:sz="4" w:space="0" w:color="000000"/>
              <w:bottom w:val="single" w:sz="4" w:space="0" w:color="000000"/>
              <w:right w:val="single" w:sz="4" w:space="0" w:color="000000"/>
            </w:tcBorders>
            <w:vAlign w:val="center"/>
          </w:tcPr>
          <w:p w14:paraId="5105319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3.28</w:t>
            </w:r>
          </w:p>
        </w:tc>
        <w:tc>
          <w:tcPr>
            <w:tcW w:w="1413" w:type="dxa"/>
            <w:tcBorders>
              <w:top w:val="single" w:sz="4" w:space="0" w:color="000000"/>
              <w:left w:val="single" w:sz="4" w:space="0" w:color="000000"/>
              <w:bottom w:val="single" w:sz="4" w:space="0" w:color="000000"/>
              <w:right w:val="single" w:sz="4" w:space="0" w:color="000000"/>
            </w:tcBorders>
            <w:vAlign w:val="center"/>
          </w:tcPr>
          <w:p w14:paraId="4F4C5EC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0.55</w:t>
            </w:r>
          </w:p>
        </w:tc>
        <w:tc>
          <w:tcPr>
            <w:tcW w:w="1087" w:type="dxa"/>
            <w:tcBorders>
              <w:top w:val="single" w:sz="4" w:space="0" w:color="000000"/>
              <w:left w:val="single" w:sz="4" w:space="0" w:color="000000"/>
              <w:bottom w:val="single" w:sz="4" w:space="0" w:color="000000"/>
              <w:right w:val="single" w:sz="4" w:space="0" w:color="000000"/>
            </w:tcBorders>
            <w:vAlign w:val="center"/>
          </w:tcPr>
          <w:p w14:paraId="3FDCA18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0E2CA7F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38.90</w:t>
            </w:r>
          </w:p>
        </w:tc>
      </w:tr>
      <w:tr w:rsidR="00AC3C1A" w14:paraId="4471BEE3"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73692AC" w14:textId="1E9D4C80"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Developed-medi</w:t>
            </w:r>
            <w:r w:rsidR="000B5078" w:rsidRPr="002F7390">
              <w:rPr>
                <w:rFonts w:ascii="Times New Roman" w:hAnsi="Times New Roman" w:cs="Times New Roman"/>
                <w:b/>
                <w:bCs/>
                <w:sz w:val="20"/>
                <w:szCs w:val="20"/>
                <w:lang w:eastAsia="en-GB"/>
              </w:rPr>
              <w:t xml:space="preserve">um </w:t>
            </w:r>
            <w:r w:rsidRPr="002F7390">
              <w:rPr>
                <w:rFonts w:ascii="Times New Roman" w:hAnsi="Times New Roman" w:cs="Times New Roman"/>
                <w:b/>
                <w:bCs/>
                <w:sz w:val="20"/>
                <w:szCs w:val="20"/>
                <w:lang w:eastAsia="en-GB"/>
              </w:rPr>
              <w:t>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53A58BF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0.42</w:t>
            </w:r>
          </w:p>
        </w:tc>
        <w:tc>
          <w:tcPr>
            <w:tcW w:w="1412" w:type="dxa"/>
            <w:tcBorders>
              <w:top w:val="single" w:sz="4" w:space="0" w:color="000000"/>
              <w:left w:val="single" w:sz="4" w:space="0" w:color="000000"/>
              <w:bottom w:val="single" w:sz="4" w:space="0" w:color="000000"/>
              <w:right w:val="single" w:sz="4" w:space="0" w:color="000000"/>
            </w:tcBorders>
            <w:vAlign w:val="center"/>
          </w:tcPr>
          <w:p w14:paraId="10F7D83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1.50</w:t>
            </w:r>
          </w:p>
        </w:tc>
        <w:tc>
          <w:tcPr>
            <w:tcW w:w="1413" w:type="dxa"/>
            <w:tcBorders>
              <w:top w:val="single" w:sz="4" w:space="0" w:color="000000"/>
              <w:left w:val="single" w:sz="4" w:space="0" w:color="000000"/>
              <w:bottom w:val="single" w:sz="4" w:space="0" w:color="000000"/>
              <w:right w:val="single" w:sz="4" w:space="0" w:color="000000"/>
            </w:tcBorders>
            <w:vAlign w:val="center"/>
          </w:tcPr>
          <w:p w14:paraId="0F2E095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0.04</w:t>
            </w:r>
          </w:p>
        </w:tc>
        <w:tc>
          <w:tcPr>
            <w:tcW w:w="1087" w:type="dxa"/>
            <w:tcBorders>
              <w:top w:val="single" w:sz="4" w:space="0" w:color="000000"/>
              <w:left w:val="single" w:sz="4" w:space="0" w:color="000000"/>
              <w:bottom w:val="single" w:sz="4" w:space="0" w:color="000000"/>
              <w:right w:val="single" w:sz="4" w:space="0" w:color="000000"/>
            </w:tcBorders>
            <w:vAlign w:val="center"/>
          </w:tcPr>
          <w:p w14:paraId="7428851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5187090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27.29</w:t>
            </w:r>
          </w:p>
        </w:tc>
      </w:tr>
      <w:tr w:rsidR="00AC3C1A" w14:paraId="0506E1DF"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5AB4DB89" w14:textId="533EF6A9"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Developed-</w:t>
            </w:r>
            <w:r w:rsidR="000B5078" w:rsidRPr="002F7390">
              <w:rPr>
                <w:rFonts w:ascii="Times New Roman" w:hAnsi="Times New Roman" w:cs="Times New Roman"/>
                <w:b/>
                <w:bCs/>
                <w:sz w:val="20"/>
                <w:szCs w:val="20"/>
                <w:lang w:eastAsia="en-GB"/>
              </w:rPr>
              <w:t xml:space="preserve">medium </w:t>
            </w:r>
            <w:r w:rsidRPr="002F7390">
              <w:rPr>
                <w:rFonts w:ascii="Times New Roman" w:hAnsi="Times New Roman" w:cs="Times New Roman"/>
                <w:b/>
                <w:bCs/>
                <w:sz w:val="20"/>
                <w:szCs w:val="20"/>
                <w:lang w:eastAsia="en-GB"/>
              </w:rPr>
              <w:t>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6757052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0.52</w:t>
            </w:r>
          </w:p>
        </w:tc>
        <w:tc>
          <w:tcPr>
            <w:tcW w:w="1412" w:type="dxa"/>
            <w:tcBorders>
              <w:top w:val="single" w:sz="4" w:space="0" w:color="000000"/>
              <w:left w:val="single" w:sz="4" w:space="0" w:color="000000"/>
              <w:bottom w:val="single" w:sz="4" w:space="0" w:color="000000"/>
              <w:right w:val="single" w:sz="4" w:space="0" w:color="000000"/>
            </w:tcBorders>
            <w:vAlign w:val="center"/>
          </w:tcPr>
          <w:p w14:paraId="106CFEE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1.76</w:t>
            </w:r>
          </w:p>
        </w:tc>
        <w:tc>
          <w:tcPr>
            <w:tcW w:w="1413" w:type="dxa"/>
            <w:tcBorders>
              <w:top w:val="single" w:sz="4" w:space="0" w:color="000000"/>
              <w:left w:val="single" w:sz="4" w:space="0" w:color="000000"/>
              <w:bottom w:val="single" w:sz="4" w:space="0" w:color="000000"/>
              <w:right w:val="single" w:sz="4" w:space="0" w:color="000000"/>
            </w:tcBorders>
            <w:vAlign w:val="center"/>
          </w:tcPr>
          <w:p w14:paraId="407BF96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0.05</w:t>
            </w:r>
          </w:p>
        </w:tc>
        <w:tc>
          <w:tcPr>
            <w:tcW w:w="1087" w:type="dxa"/>
            <w:tcBorders>
              <w:top w:val="single" w:sz="4" w:space="0" w:color="000000"/>
              <w:left w:val="single" w:sz="4" w:space="0" w:color="000000"/>
              <w:bottom w:val="single" w:sz="4" w:space="0" w:color="000000"/>
              <w:right w:val="single" w:sz="4" w:space="0" w:color="000000"/>
            </w:tcBorders>
            <w:vAlign w:val="center"/>
          </w:tcPr>
          <w:p w14:paraId="6F1BA63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12C4052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28.30</w:t>
            </w:r>
          </w:p>
        </w:tc>
      </w:tr>
      <w:tr w:rsidR="00AC3C1A" w14:paraId="530C8A96"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7413D1AB" w14:textId="319C463A"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Developed-</w:t>
            </w:r>
            <w:r w:rsidR="000B5078" w:rsidRPr="002F7390">
              <w:rPr>
                <w:rFonts w:ascii="Times New Roman" w:hAnsi="Times New Roman" w:cs="Times New Roman"/>
                <w:b/>
                <w:bCs/>
                <w:sz w:val="20"/>
                <w:szCs w:val="20"/>
                <w:lang w:eastAsia="en-GB"/>
              </w:rPr>
              <w:t xml:space="preserve">medium </w:t>
            </w:r>
            <w:r w:rsidRPr="002F7390">
              <w:rPr>
                <w:rFonts w:ascii="Times New Roman" w:hAnsi="Times New Roman" w:cs="Times New Roman"/>
                <w:b/>
                <w:bCs/>
                <w:sz w:val="20"/>
                <w:szCs w:val="20"/>
                <w:lang w:eastAsia="en-GB"/>
              </w:rPr>
              <w:t>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375F8D0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0.11</w:t>
            </w:r>
          </w:p>
        </w:tc>
        <w:tc>
          <w:tcPr>
            <w:tcW w:w="1412" w:type="dxa"/>
            <w:tcBorders>
              <w:top w:val="single" w:sz="4" w:space="0" w:color="000000"/>
              <w:left w:val="single" w:sz="4" w:space="0" w:color="000000"/>
              <w:bottom w:val="single" w:sz="4" w:space="0" w:color="000000"/>
              <w:right w:val="single" w:sz="4" w:space="0" w:color="000000"/>
            </w:tcBorders>
            <w:vAlign w:val="center"/>
          </w:tcPr>
          <w:p w14:paraId="67B1FB6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0.52</w:t>
            </w:r>
          </w:p>
        </w:tc>
        <w:tc>
          <w:tcPr>
            <w:tcW w:w="1413" w:type="dxa"/>
            <w:tcBorders>
              <w:top w:val="single" w:sz="4" w:space="0" w:color="000000"/>
              <w:left w:val="single" w:sz="4" w:space="0" w:color="000000"/>
              <w:bottom w:val="single" w:sz="4" w:space="0" w:color="000000"/>
              <w:right w:val="single" w:sz="4" w:space="0" w:color="000000"/>
            </w:tcBorders>
            <w:vAlign w:val="center"/>
          </w:tcPr>
          <w:p w14:paraId="3207025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51F1FF4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4BDC073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12.39</w:t>
            </w:r>
          </w:p>
        </w:tc>
      </w:tr>
      <w:tr w:rsidR="00AC3C1A" w14:paraId="3F91741E"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32D87A4" w14:textId="31899833"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Developed-</w:t>
            </w:r>
            <w:r w:rsidR="000B5078" w:rsidRPr="002F7390">
              <w:rPr>
                <w:rFonts w:ascii="Times New Roman" w:hAnsi="Times New Roman" w:cs="Times New Roman"/>
                <w:b/>
                <w:bCs/>
                <w:sz w:val="20"/>
                <w:szCs w:val="20"/>
                <w:lang w:eastAsia="en-GB"/>
              </w:rPr>
              <w:t xml:space="preserve">medium </w:t>
            </w:r>
            <w:r w:rsidRPr="002F7390">
              <w:rPr>
                <w:rFonts w:ascii="Times New Roman" w:hAnsi="Times New Roman" w:cs="Times New Roman"/>
                <w:b/>
                <w:bCs/>
                <w:sz w:val="20"/>
                <w:szCs w:val="20"/>
                <w:lang w:eastAsia="en-GB"/>
              </w:rPr>
              <w:t>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24B96EA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0.15</w:t>
            </w:r>
          </w:p>
        </w:tc>
        <w:tc>
          <w:tcPr>
            <w:tcW w:w="1412" w:type="dxa"/>
            <w:tcBorders>
              <w:top w:val="single" w:sz="4" w:space="0" w:color="000000"/>
              <w:left w:val="single" w:sz="4" w:space="0" w:color="000000"/>
              <w:bottom w:val="single" w:sz="4" w:space="0" w:color="000000"/>
              <w:right w:val="single" w:sz="4" w:space="0" w:color="000000"/>
            </w:tcBorders>
            <w:vAlign w:val="center"/>
          </w:tcPr>
          <w:p w14:paraId="78D7C35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0.62</w:t>
            </w:r>
          </w:p>
        </w:tc>
        <w:tc>
          <w:tcPr>
            <w:tcW w:w="1413" w:type="dxa"/>
            <w:tcBorders>
              <w:top w:val="single" w:sz="4" w:space="0" w:color="000000"/>
              <w:left w:val="single" w:sz="4" w:space="0" w:color="000000"/>
              <w:bottom w:val="single" w:sz="4" w:space="0" w:color="000000"/>
              <w:right w:val="single" w:sz="4" w:space="0" w:color="000000"/>
            </w:tcBorders>
            <w:vAlign w:val="center"/>
          </w:tcPr>
          <w:p w14:paraId="086E521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0B50736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28682CF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13.15</w:t>
            </w:r>
          </w:p>
        </w:tc>
      </w:tr>
      <w:tr w:rsidR="00AC3C1A" w14:paraId="3D227A80"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4A2076D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Forest t</w:t>
            </w:r>
            <w:r w:rsidRPr="00940244">
              <w:rPr>
                <w:rFonts w:ascii="Times New Roman" w:hAnsi="Times New Roman" w:cs="Times New Roman"/>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5A7B1A8C"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30.08</w:t>
            </w:r>
          </w:p>
        </w:tc>
        <w:tc>
          <w:tcPr>
            <w:tcW w:w="1412" w:type="dxa"/>
            <w:tcBorders>
              <w:top w:val="single" w:sz="4" w:space="0" w:color="000000"/>
              <w:left w:val="single" w:sz="4" w:space="0" w:color="000000"/>
              <w:bottom w:val="single" w:sz="4" w:space="0" w:color="000000"/>
              <w:right w:val="single" w:sz="4" w:space="0" w:color="000000"/>
            </w:tcBorders>
            <w:vAlign w:val="center"/>
          </w:tcPr>
          <w:p w14:paraId="3FB658E8" w14:textId="3BAF7AD3"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29.93</w:t>
            </w:r>
          </w:p>
        </w:tc>
        <w:tc>
          <w:tcPr>
            <w:tcW w:w="1413" w:type="dxa"/>
            <w:tcBorders>
              <w:top w:val="single" w:sz="4" w:space="0" w:color="000000"/>
              <w:left w:val="single" w:sz="4" w:space="0" w:color="000000"/>
              <w:bottom w:val="single" w:sz="4" w:space="0" w:color="000000"/>
              <w:right w:val="single" w:sz="4" w:space="0" w:color="000000"/>
            </w:tcBorders>
            <w:vAlign w:val="center"/>
          </w:tcPr>
          <w:p w14:paraId="517D9346"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22.73</w:t>
            </w:r>
          </w:p>
        </w:tc>
        <w:tc>
          <w:tcPr>
            <w:tcW w:w="1087" w:type="dxa"/>
            <w:tcBorders>
              <w:top w:val="single" w:sz="4" w:space="0" w:color="000000"/>
              <w:left w:val="single" w:sz="4" w:space="0" w:color="000000"/>
              <w:bottom w:val="single" w:sz="4" w:space="0" w:color="000000"/>
              <w:right w:val="single" w:sz="4" w:space="0" w:color="000000"/>
            </w:tcBorders>
            <w:vAlign w:val="center"/>
          </w:tcPr>
          <w:p w14:paraId="5987B9D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46F1965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99.92</w:t>
            </w:r>
          </w:p>
        </w:tc>
      </w:tr>
      <w:tr w:rsidR="00AC3C1A" w14:paraId="786E1451"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6EC25EF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Forest t</w:t>
            </w:r>
            <w:r w:rsidRPr="00940244">
              <w:rPr>
                <w:rFonts w:ascii="Times New Roman" w:hAnsi="Times New Roman" w:cs="Times New Roman"/>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31C2C54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30.19</w:t>
            </w:r>
          </w:p>
        </w:tc>
        <w:tc>
          <w:tcPr>
            <w:tcW w:w="1412" w:type="dxa"/>
            <w:tcBorders>
              <w:top w:val="single" w:sz="4" w:space="0" w:color="000000"/>
              <w:left w:val="single" w:sz="4" w:space="0" w:color="000000"/>
              <w:bottom w:val="single" w:sz="4" w:space="0" w:color="000000"/>
              <w:right w:val="single" w:sz="4" w:space="0" w:color="000000"/>
            </w:tcBorders>
            <w:vAlign w:val="center"/>
          </w:tcPr>
          <w:p w14:paraId="18165B68" w14:textId="7B3A6050"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29.40</w:t>
            </w:r>
          </w:p>
        </w:tc>
        <w:tc>
          <w:tcPr>
            <w:tcW w:w="1413" w:type="dxa"/>
            <w:tcBorders>
              <w:top w:val="single" w:sz="4" w:space="0" w:color="000000"/>
              <w:left w:val="single" w:sz="4" w:space="0" w:color="000000"/>
              <w:bottom w:val="single" w:sz="4" w:space="0" w:color="000000"/>
              <w:right w:val="single" w:sz="4" w:space="0" w:color="000000"/>
            </w:tcBorders>
            <w:vAlign w:val="center"/>
          </w:tcPr>
          <w:p w14:paraId="2CBD63DF"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22.36</w:t>
            </w:r>
          </w:p>
        </w:tc>
        <w:tc>
          <w:tcPr>
            <w:tcW w:w="1087" w:type="dxa"/>
            <w:tcBorders>
              <w:top w:val="single" w:sz="4" w:space="0" w:color="000000"/>
              <w:left w:val="single" w:sz="4" w:space="0" w:color="000000"/>
              <w:bottom w:val="single" w:sz="4" w:space="0" w:color="000000"/>
              <w:right w:val="single" w:sz="4" w:space="0" w:color="000000"/>
            </w:tcBorders>
            <w:vAlign w:val="center"/>
          </w:tcPr>
          <w:p w14:paraId="78AD399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2887AFC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98.08</w:t>
            </w:r>
          </w:p>
        </w:tc>
      </w:tr>
      <w:tr w:rsidR="00AC3C1A" w14:paraId="53268DAC"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320E50C7"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Deciduous forest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6A3DA4C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16.82</w:t>
            </w:r>
          </w:p>
        </w:tc>
        <w:tc>
          <w:tcPr>
            <w:tcW w:w="1412" w:type="dxa"/>
            <w:tcBorders>
              <w:top w:val="single" w:sz="4" w:space="0" w:color="000000"/>
              <w:left w:val="single" w:sz="4" w:space="0" w:color="000000"/>
              <w:bottom w:val="single" w:sz="4" w:space="0" w:color="000000"/>
              <w:right w:val="single" w:sz="4" w:space="0" w:color="000000"/>
            </w:tcBorders>
            <w:vAlign w:val="center"/>
          </w:tcPr>
          <w:p w14:paraId="59E65E5F"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22.67</w:t>
            </w:r>
          </w:p>
        </w:tc>
        <w:tc>
          <w:tcPr>
            <w:tcW w:w="1413" w:type="dxa"/>
            <w:tcBorders>
              <w:top w:val="single" w:sz="4" w:space="0" w:color="000000"/>
              <w:left w:val="single" w:sz="4" w:space="0" w:color="000000"/>
              <w:bottom w:val="single" w:sz="4" w:space="0" w:color="000000"/>
              <w:right w:val="single" w:sz="4" w:space="0" w:color="000000"/>
            </w:tcBorders>
            <w:vAlign w:val="center"/>
          </w:tcPr>
          <w:p w14:paraId="75BF4FA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4.62</w:t>
            </w:r>
          </w:p>
        </w:tc>
        <w:tc>
          <w:tcPr>
            <w:tcW w:w="1087" w:type="dxa"/>
            <w:tcBorders>
              <w:top w:val="single" w:sz="4" w:space="0" w:color="000000"/>
              <w:left w:val="single" w:sz="4" w:space="0" w:color="000000"/>
              <w:bottom w:val="single" w:sz="4" w:space="0" w:color="000000"/>
              <w:right w:val="single" w:sz="4" w:space="0" w:color="000000"/>
            </w:tcBorders>
            <w:vAlign w:val="center"/>
          </w:tcPr>
          <w:p w14:paraId="4760B90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64A6195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93.34</w:t>
            </w:r>
          </w:p>
        </w:tc>
      </w:tr>
      <w:tr w:rsidR="00AC3C1A" w14:paraId="5B8C2D55"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915D761"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Deciduous forest 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25F45A3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16.45</w:t>
            </w:r>
          </w:p>
        </w:tc>
        <w:tc>
          <w:tcPr>
            <w:tcW w:w="1412" w:type="dxa"/>
            <w:tcBorders>
              <w:top w:val="single" w:sz="4" w:space="0" w:color="000000"/>
              <w:left w:val="single" w:sz="4" w:space="0" w:color="000000"/>
              <w:bottom w:val="single" w:sz="4" w:space="0" w:color="000000"/>
              <w:right w:val="single" w:sz="4" w:space="0" w:color="000000"/>
            </w:tcBorders>
            <w:vAlign w:val="center"/>
          </w:tcPr>
          <w:p w14:paraId="2A34B4E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22.36</w:t>
            </w:r>
          </w:p>
        </w:tc>
        <w:tc>
          <w:tcPr>
            <w:tcW w:w="1413" w:type="dxa"/>
            <w:tcBorders>
              <w:top w:val="single" w:sz="4" w:space="0" w:color="000000"/>
              <w:left w:val="single" w:sz="4" w:space="0" w:color="000000"/>
              <w:bottom w:val="single" w:sz="4" w:space="0" w:color="000000"/>
              <w:right w:val="single" w:sz="4" w:space="0" w:color="000000"/>
            </w:tcBorders>
            <w:vAlign w:val="center"/>
          </w:tcPr>
          <w:p w14:paraId="430C2CF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4.40</w:t>
            </w:r>
          </w:p>
        </w:tc>
        <w:tc>
          <w:tcPr>
            <w:tcW w:w="1087" w:type="dxa"/>
            <w:tcBorders>
              <w:top w:val="single" w:sz="4" w:space="0" w:color="000000"/>
              <w:left w:val="single" w:sz="4" w:space="0" w:color="000000"/>
              <w:bottom w:val="single" w:sz="4" w:space="0" w:color="000000"/>
              <w:right w:val="single" w:sz="4" w:space="0" w:color="000000"/>
            </w:tcBorders>
            <w:vAlign w:val="center"/>
          </w:tcPr>
          <w:p w14:paraId="452540D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41364F4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93.52</w:t>
            </w:r>
          </w:p>
        </w:tc>
      </w:tr>
      <w:tr w:rsidR="00AC3C1A" w14:paraId="7BC07013"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BB40E37"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Evergreen forest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359222E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11.31</w:t>
            </w:r>
          </w:p>
        </w:tc>
        <w:tc>
          <w:tcPr>
            <w:tcW w:w="1412" w:type="dxa"/>
            <w:tcBorders>
              <w:top w:val="single" w:sz="4" w:space="0" w:color="000000"/>
              <w:left w:val="single" w:sz="4" w:space="0" w:color="000000"/>
              <w:bottom w:val="single" w:sz="4" w:space="0" w:color="000000"/>
              <w:right w:val="single" w:sz="4" w:space="0" w:color="000000"/>
            </w:tcBorders>
            <w:vAlign w:val="center"/>
          </w:tcPr>
          <w:p w14:paraId="4250F5D8"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20.76</w:t>
            </w:r>
          </w:p>
        </w:tc>
        <w:tc>
          <w:tcPr>
            <w:tcW w:w="1413" w:type="dxa"/>
            <w:tcBorders>
              <w:top w:val="single" w:sz="4" w:space="0" w:color="000000"/>
              <w:left w:val="single" w:sz="4" w:space="0" w:color="000000"/>
              <w:bottom w:val="single" w:sz="4" w:space="0" w:color="000000"/>
              <w:right w:val="single" w:sz="4" w:space="0" w:color="000000"/>
            </w:tcBorders>
            <w:vAlign w:val="center"/>
          </w:tcPr>
          <w:p w14:paraId="36F42CB8"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0.93</w:t>
            </w:r>
          </w:p>
        </w:tc>
        <w:tc>
          <w:tcPr>
            <w:tcW w:w="1087" w:type="dxa"/>
            <w:tcBorders>
              <w:top w:val="single" w:sz="4" w:space="0" w:color="000000"/>
              <w:left w:val="single" w:sz="4" w:space="0" w:color="000000"/>
              <w:bottom w:val="single" w:sz="4" w:space="0" w:color="000000"/>
              <w:right w:val="single" w:sz="4" w:space="0" w:color="000000"/>
            </w:tcBorders>
            <w:vAlign w:val="center"/>
          </w:tcPr>
          <w:p w14:paraId="5064731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38A0614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98.90</w:t>
            </w:r>
          </w:p>
        </w:tc>
      </w:tr>
      <w:tr w:rsidR="00AC3C1A" w14:paraId="36170D01"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0988B34"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Evergreen forest 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17211EF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10.86</w:t>
            </w:r>
          </w:p>
        </w:tc>
        <w:tc>
          <w:tcPr>
            <w:tcW w:w="1412" w:type="dxa"/>
            <w:tcBorders>
              <w:top w:val="single" w:sz="4" w:space="0" w:color="000000"/>
              <w:left w:val="single" w:sz="4" w:space="0" w:color="000000"/>
              <w:bottom w:val="single" w:sz="4" w:space="0" w:color="000000"/>
              <w:right w:val="single" w:sz="4" w:space="0" w:color="000000"/>
            </w:tcBorders>
            <w:vAlign w:val="center"/>
          </w:tcPr>
          <w:p w14:paraId="6CAC96E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19.69</w:t>
            </w:r>
          </w:p>
        </w:tc>
        <w:tc>
          <w:tcPr>
            <w:tcW w:w="1413" w:type="dxa"/>
            <w:tcBorders>
              <w:top w:val="single" w:sz="4" w:space="0" w:color="000000"/>
              <w:left w:val="single" w:sz="4" w:space="0" w:color="000000"/>
              <w:bottom w:val="single" w:sz="4" w:space="0" w:color="000000"/>
              <w:right w:val="single" w:sz="4" w:space="0" w:color="000000"/>
            </w:tcBorders>
            <w:vAlign w:val="center"/>
          </w:tcPr>
          <w:p w14:paraId="342530B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0.93</w:t>
            </w:r>
          </w:p>
        </w:tc>
        <w:tc>
          <w:tcPr>
            <w:tcW w:w="1087" w:type="dxa"/>
            <w:tcBorders>
              <w:top w:val="single" w:sz="4" w:space="0" w:color="000000"/>
              <w:left w:val="single" w:sz="4" w:space="0" w:color="000000"/>
              <w:bottom w:val="single" w:sz="4" w:space="0" w:color="000000"/>
              <w:right w:val="single" w:sz="4" w:space="0" w:color="000000"/>
            </w:tcBorders>
            <w:vAlign w:val="center"/>
          </w:tcPr>
          <w:p w14:paraId="11C9F95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0C6FBFA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98.73</w:t>
            </w:r>
          </w:p>
        </w:tc>
      </w:tr>
      <w:tr w:rsidR="00AC3C1A" w14:paraId="4C03A3BB"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D5ABBD4"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Mixed forest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0CE46D0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5.97</w:t>
            </w:r>
          </w:p>
        </w:tc>
        <w:tc>
          <w:tcPr>
            <w:tcW w:w="1412" w:type="dxa"/>
            <w:tcBorders>
              <w:top w:val="single" w:sz="4" w:space="0" w:color="000000"/>
              <w:left w:val="single" w:sz="4" w:space="0" w:color="000000"/>
              <w:bottom w:val="single" w:sz="4" w:space="0" w:color="000000"/>
              <w:right w:val="single" w:sz="4" w:space="0" w:color="000000"/>
            </w:tcBorders>
            <w:vAlign w:val="center"/>
          </w:tcPr>
          <w:p w14:paraId="3237D4E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9.61</w:t>
            </w:r>
          </w:p>
        </w:tc>
        <w:tc>
          <w:tcPr>
            <w:tcW w:w="1413" w:type="dxa"/>
            <w:tcBorders>
              <w:top w:val="single" w:sz="4" w:space="0" w:color="000000"/>
              <w:left w:val="single" w:sz="4" w:space="0" w:color="000000"/>
              <w:bottom w:val="single" w:sz="4" w:space="0" w:color="000000"/>
              <w:right w:val="single" w:sz="4" w:space="0" w:color="000000"/>
            </w:tcBorders>
            <w:vAlign w:val="center"/>
          </w:tcPr>
          <w:p w14:paraId="22EE70B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1.19</w:t>
            </w:r>
          </w:p>
        </w:tc>
        <w:tc>
          <w:tcPr>
            <w:tcW w:w="1087" w:type="dxa"/>
            <w:tcBorders>
              <w:top w:val="single" w:sz="4" w:space="0" w:color="000000"/>
              <w:left w:val="single" w:sz="4" w:space="0" w:color="000000"/>
              <w:bottom w:val="single" w:sz="4" w:space="0" w:color="000000"/>
              <w:right w:val="single" w:sz="4" w:space="0" w:color="000000"/>
            </w:tcBorders>
            <w:vAlign w:val="center"/>
          </w:tcPr>
          <w:p w14:paraId="3066E01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75AEBFD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67.74</w:t>
            </w:r>
          </w:p>
        </w:tc>
      </w:tr>
      <w:tr w:rsidR="00AC3C1A" w14:paraId="6DAB1184"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42AD0EFB"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Mixed forest 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0424890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6.01</w:t>
            </w:r>
          </w:p>
        </w:tc>
        <w:tc>
          <w:tcPr>
            <w:tcW w:w="1412" w:type="dxa"/>
            <w:tcBorders>
              <w:top w:val="single" w:sz="4" w:space="0" w:color="000000"/>
              <w:left w:val="single" w:sz="4" w:space="0" w:color="000000"/>
              <w:bottom w:val="single" w:sz="4" w:space="0" w:color="000000"/>
              <w:right w:val="single" w:sz="4" w:space="0" w:color="000000"/>
            </w:tcBorders>
            <w:vAlign w:val="center"/>
          </w:tcPr>
          <w:p w14:paraId="08AA97B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9.60</w:t>
            </w:r>
          </w:p>
        </w:tc>
        <w:tc>
          <w:tcPr>
            <w:tcW w:w="1413" w:type="dxa"/>
            <w:tcBorders>
              <w:top w:val="single" w:sz="4" w:space="0" w:color="000000"/>
              <w:left w:val="single" w:sz="4" w:space="0" w:color="000000"/>
              <w:bottom w:val="single" w:sz="4" w:space="0" w:color="000000"/>
              <w:right w:val="single" w:sz="4" w:space="0" w:color="000000"/>
            </w:tcBorders>
            <w:vAlign w:val="center"/>
          </w:tcPr>
          <w:p w14:paraId="138AC86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1.23</w:t>
            </w:r>
          </w:p>
        </w:tc>
        <w:tc>
          <w:tcPr>
            <w:tcW w:w="1087" w:type="dxa"/>
            <w:tcBorders>
              <w:top w:val="single" w:sz="4" w:space="0" w:color="000000"/>
              <w:left w:val="single" w:sz="4" w:space="0" w:color="000000"/>
              <w:bottom w:val="single" w:sz="4" w:space="0" w:color="000000"/>
              <w:right w:val="single" w:sz="4" w:space="0" w:color="000000"/>
            </w:tcBorders>
            <w:vAlign w:val="center"/>
          </w:tcPr>
          <w:p w14:paraId="4E3611F8"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0B5C440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67.86</w:t>
            </w:r>
          </w:p>
        </w:tc>
      </w:tr>
      <w:tr w:rsidR="00AC3C1A" w14:paraId="14EF192F"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56CBE5A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Wetland t</w:t>
            </w:r>
            <w:r w:rsidRPr="00940244">
              <w:rPr>
                <w:rFonts w:ascii="Times New Roman" w:hAnsi="Times New Roman" w:cs="Times New Roman"/>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6735CBF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6.66</w:t>
            </w:r>
          </w:p>
        </w:tc>
        <w:tc>
          <w:tcPr>
            <w:tcW w:w="1412" w:type="dxa"/>
            <w:tcBorders>
              <w:top w:val="single" w:sz="4" w:space="0" w:color="000000"/>
              <w:left w:val="single" w:sz="4" w:space="0" w:color="000000"/>
              <w:bottom w:val="single" w:sz="4" w:space="0" w:color="000000"/>
              <w:right w:val="single" w:sz="4" w:space="0" w:color="000000"/>
            </w:tcBorders>
            <w:vAlign w:val="center"/>
          </w:tcPr>
          <w:p w14:paraId="15DEF1EA" w14:textId="18C52307"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13.21</w:t>
            </w:r>
          </w:p>
        </w:tc>
        <w:tc>
          <w:tcPr>
            <w:tcW w:w="1413" w:type="dxa"/>
            <w:tcBorders>
              <w:top w:val="single" w:sz="4" w:space="0" w:color="000000"/>
              <w:left w:val="single" w:sz="4" w:space="0" w:color="000000"/>
              <w:bottom w:val="single" w:sz="4" w:space="0" w:color="000000"/>
              <w:right w:val="single" w:sz="4" w:space="0" w:color="000000"/>
            </w:tcBorders>
            <w:vAlign w:val="center"/>
          </w:tcPr>
          <w:p w14:paraId="24F36B6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0.99</w:t>
            </w:r>
          </w:p>
        </w:tc>
        <w:tc>
          <w:tcPr>
            <w:tcW w:w="1087" w:type="dxa"/>
            <w:tcBorders>
              <w:top w:val="single" w:sz="4" w:space="0" w:color="000000"/>
              <w:left w:val="single" w:sz="4" w:space="0" w:color="000000"/>
              <w:bottom w:val="single" w:sz="4" w:space="0" w:color="000000"/>
              <w:right w:val="single" w:sz="4" w:space="0" w:color="000000"/>
            </w:tcBorders>
            <w:vAlign w:val="center"/>
          </w:tcPr>
          <w:p w14:paraId="296C66F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3EB7316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96.72</w:t>
            </w:r>
          </w:p>
        </w:tc>
      </w:tr>
      <w:tr w:rsidR="00AC3C1A" w14:paraId="6D6170E9"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33A5CE9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Wetland t</w:t>
            </w:r>
            <w:r w:rsidRPr="00940244">
              <w:rPr>
                <w:rFonts w:ascii="Times New Roman" w:hAnsi="Times New Roman" w:cs="Times New Roman"/>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7AF3E26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6.68</w:t>
            </w:r>
          </w:p>
        </w:tc>
        <w:tc>
          <w:tcPr>
            <w:tcW w:w="1412" w:type="dxa"/>
            <w:tcBorders>
              <w:top w:val="single" w:sz="4" w:space="0" w:color="000000"/>
              <w:left w:val="single" w:sz="4" w:space="0" w:color="000000"/>
              <w:bottom w:val="single" w:sz="4" w:space="0" w:color="000000"/>
              <w:right w:val="single" w:sz="4" w:space="0" w:color="000000"/>
            </w:tcBorders>
            <w:vAlign w:val="center"/>
          </w:tcPr>
          <w:p w14:paraId="794272CB" w14:textId="18677BBC"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13.22</w:t>
            </w:r>
          </w:p>
        </w:tc>
        <w:tc>
          <w:tcPr>
            <w:tcW w:w="1413" w:type="dxa"/>
            <w:tcBorders>
              <w:top w:val="single" w:sz="4" w:space="0" w:color="000000"/>
              <w:left w:val="single" w:sz="4" w:space="0" w:color="000000"/>
              <w:bottom w:val="single" w:sz="4" w:space="0" w:color="000000"/>
              <w:right w:val="single" w:sz="4" w:space="0" w:color="000000"/>
            </w:tcBorders>
            <w:vAlign w:val="center"/>
          </w:tcPr>
          <w:p w14:paraId="053AD80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1.03</w:t>
            </w:r>
          </w:p>
        </w:tc>
        <w:tc>
          <w:tcPr>
            <w:tcW w:w="1087" w:type="dxa"/>
            <w:tcBorders>
              <w:top w:val="single" w:sz="4" w:space="0" w:color="000000"/>
              <w:left w:val="single" w:sz="4" w:space="0" w:color="000000"/>
              <w:bottom w:val="single" w:sz="4" w:space="0" w:color="000000"/>
              <w:right w:val="single" w:sz="4" w:space="0" w:color="000000"/>
            </w:tcBorders>
            <w:vAlign w:val="center"/>
          </w:tcPr>
          <w:p w14:paraId="3D7F196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4FFE647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96.72</w:t>
            </w:r>
          </w:p>
        </w:tc>
      </w:tr>
      <w:tr w:rsidR="00AC3C1A" w14:paraId="0C34DD90"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4E359D9E"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Woody wetlands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79ECA3B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5.75</w:t>
            </w:r>
          </w:p>
        </w:tc>
        <w:tc>
          <w:tcPr>
            <w:tcW w:w="1412" w:type="dxa"/>
            <w:tcBorders>
              <w:top w:val="single" w:sz="4" w:space="0" w:color="000000"/>
              <w:left w:val="single" w:sz="4" w:space="0" w:color="000000"/>
              <w:bottom w:val="single" w:sz="4" w:space="0" w:color="000000"/>
              <w:right w:val="single" w:sz="4" w:space="0" w:color="000000"/>
            </w:tcBorders>
            <w:vAlign w:val="center"/>
          </w:tcPr>
          <w:p w14:paraId="0651A43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11.78</w:t>
            </w:r>
          </w:p>
        </w:tc>
        <w:tc>
          <w:tcPr>
            <w:tcW w:w="1413" w:type="dxa"/>
            <w:tcBorders>
              <w:top w:val="single" w:sz="4" w:space="0" w:color="000000"/>
              <w:left w:val="single" w:sz="4" w:space="0" w:color="000000"/>
              <w:bottom w:val="single" w:sz="4" w:space="0" w:color="000000"/>
              <w:right w:val="single" w:sz="4" w:space="0" w:color="000000"/>
            </w:tcBorders>
            <w:vAlign w:val="center"/>
          </w:tcPr>
          <w:p w14:paraId="0515617F"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0.55</w:t>
            </w:r>
          </w:p>
        </w:tc>
        <w:tc>
          <w:tcPr>
            <w:tcW w:w="1087" w:type="dxa"/>
            <w:tcBorders>
              <w:top w:val="single" w:sz="4" w:space="0" w:color="000000"/>
              <w:left w:val="single" w:sz="4" w:space="0" w:color="000000"/>
              <w:bottom w:val="single" w:sz="4" w:space="0" w:color="000000"/>
              <w:right w:val="single" w:sz="4" w:space="0" w:color="000000"/>
            </w:tcBorders>
            <w:vAlign w:val="center"/>
          </w:tcPr>
          <w:p w14:paraId="2049E94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4E862B38"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94.98</w:t>
            </w:r>
          </w:p>
        </w:tc>
      </w:tr>
      <w:tr w:rsidR="00AC3C1A" w14:paraId="405633E1"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63248519"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Woody wetlands 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0B12FB3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5.80</w:t>
            </w:r>
          </w:p>
        </w:tc>
        <w:tc>
          <w:tcPr>
            <w:tcW w:w="1412" w:type="dxa"/>
            <w:tcBorders>
              <w:top w:val="single" w:sz="4" w:space="0" w:color="000000"/>
              <w:left w:val="single" w:sz="4" w:space="0" w:color="000000"/>
              <w:bottom w:val="single" w:sz="4" w:space="0" w:color="000000"/>
              <w:right w:val="single" w:sz="4" w:space="0" w:color="000000"/>
            </w:tcBorders>
            <w:vAlign w:val="center"/>
          </w:tcPr>
          <w:p w14:paraId="723CD68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11.86</w:t>
            </w:r>
          </w:p>
        </w:tc>
        <w:tc>
          <w:tcPr>
            <w:tcW w:w="1413" w:type="dxa"/>
            <w:tcBorders>
              <w:top w:val="single" w:sz="4" w:space="0" w:color="000000"/>
              <w:left w:val="single" w:sz="4" w:space="0" w:color="000000"/>
              <w:bottom w:val="single" w:sz="4" w:space="0" w:color="000000"/>
              <w:right w:val="single" w:sz="4" w:space="0" w:color="000000"/>
            </w:tcBorders>
            <w:vAlign w:val="center"/>
          </w:tcPr>
          <w:p w14:paraId="22FEFFE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0.56</w:t>
            </w:r>
          </w:p>
        </w:tc>
        <w:tc>
          <w:tcPr>
            <w:tcW w:w="1087" w:type="dxa"/>
            <w:tcBorders>
              <w:top w:val="single" w:sz="4" w:space="0" w:color="000000"/>
              <w:left w:val="single" w:sz="4" w:space="0" w:color="000000"/>
              <w:bottom w:val="single" w:sz="4" w:space="0" w:color="000000"/>
              <w:right w:val="single" w:sz="4" w:space="0" w:color="000000"/>
            </w:tcBorders>
            <w:vAlign w:val="center"/>
          </w:tcPr>
          <w:p w14:paraId="2BAC8C0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1585929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96.54</w:t>
            </w:r>
          </w:p>
        </w:tc>
      </w:tr>
      <w:tr w:rsidR="00AC3C1A" w14:paraId="65104439"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461103F9"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Herbaceous wetlands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15D23B0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1.67</w:t>
            </w:r>
          </w:p>
        </w:tc>
        <w:tc>
          <w:tcPr>
            <w:tcW w:w="1412" w:type="dxa"/>
            <w:tcBorders>
              <w:top w:val="single" w:sz="4" w:space="0" w:color="000000"/>
              <w:left w:val="single" w:sz="4" w:space="0" w:color="000000"/>
              <w:bottom w:val="single" w:sz="4" w:space="0" w:color="000000"/>
              <w:right w:val="single" w:sz="4" w:space="0" w:color="000000"/>
            </w:tcBorders>
            <w:vAlign w:val="center"/>
          </w:tcPr>
          <w:p w14:paraId="3D2E5D2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5.65</w:t>
            </w:r>
          </w:p>
        </w:tc>
        <w:tc>
          <w:tcPr>
            <w:tcW w:w="1413" w:type="dxa"/>
            <w:tcBorders>
              <w:top w:val="single" w:sz="4" w:space="0" w:color="000000"/>
              <w:left w:val="single" w:sz="4" w:space="0" w:color="000000"/>
              <w:bottom w:val="single" w:sz="4" w:space="0" w:color="000000"/>
              <w:right w:val="single" w:sz="4" w:space="0" w:color="000000"/>
            </w:tcBorders>
            <w:vAlign w:val="center"/>
          </w:tcPr>
          <w:p w14:paraId="36B82EB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0.16</w:t>
            </w:r>
          </w:p>
        </w:tc>
        <w:tc>
          <w:tcPr>
            <w:tcW w:w="1087" w:type="dxa"/>
            <w:tcBorders>
              <w:top w:val="single" w:sz="4" w:space="0" w:color="000000"/>
              <w:left w:val="single" w:sz="4" w:space="0" w:color="000000"/>
              <w:bottom w:val="single" w:sz="4" w:space="0" w:color="000000"/>
              <w:right w:val="single" w:sz="4" w:space="0" w:color="000000"/>
            </w:tcBorders>
            <w:vAlign w:val="center"/>
          </w:tcPr>
          <w:p w14:paraId="52E5910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4BFA86C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94.43</w:t>
            </w:r>
          </w:p>
        </w:tc>
      </w:tr>
      <w:tr w:rsidR="00AC3C1A" w14:paraId="5C9D882F"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3C161BB2"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Herbaceous wetlands 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37313F1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1.65</w:t>
            </w:r>
          </w:p>
        </w:tc>
        <w:tc>
          <w:tcPr>
            <w:tcW w:w="1412" w:type="dxa"/>
            <w:tcBorders>
              <w:top w:val="single" w:sz="4" w:space="0" w:color="000000"/>
              <w:left w:val="single" w:sz="4" w:space="0" w:color="000000"/>
              <w:bottom w:val="single" w:sz="4" w:space="0" w:color="000000"/>
              <w:right w:val="single" w:sz="4" w:space="0" w:color="000000"/>
            </w:tcBorders>
            <w:vAlign w:val="center"/>
          </w:tcPr>
          <w:p w14:paraId="774E8E3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5.55</w:t>
            </w:r>
          </w:p>
        </w:tc>
        <w:tc>
          <w:tcPr>
            <w:tcW w:w="1413" w:type="dxa"/>
            <w:tcBorders>
              <w:top w:val="single" w:sz="4" w:space="0" w:color="000000"/>
              <w:left w:val="single" w:sz="4" w:space="0" w:color="000000"/>
              <w:bottom w:val="single" w:sz="4" w:space="0" w:color="000000"/>
              <w:right w:val="single" w:sz="4" w:space="0" w:color="000000"/>
            </w:tcBorders>
            <w:vAlign w:val="center"/>
          </w:tcPr>
          <w:p w14:paraId="1BB23ED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0.17</w:t>
            </w:r>
          </w:p>
        </w:tc>
        <w:tc>
          <w:tcPr>
            <w:tcW w:w="1087" w:type="dxa"/>
            <w:tcBorders>
              <w:top w:val="single" w:sz="4" w:space="0" w:color="000000"/>
              <w:left w:val="single" w:sz="4" w:space="0" w:color="000000"/>
              <w:bottom w:val="single" w:sz="4" w:space="0" w:color="000000"/>
              <w:right w:val="single" w:sz="4" w:space="0" w:color="000000"/>
            </w:tcBorders>
            <w:vAlign w:val="center"/>
          </w:tcPr>
          <w:p w14:paraId="202202A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53CC386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94.17</w:t>
            </w:r>
          </w:p>
        </w:tc>
      </w:tr>
      <w:tr w:rsidR="00AC3C1A" w14:paraId="26449AD4"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27E641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Grassland t</w:t>
            </w:r>
            <w:r w:rsidRPr="00940244">
              <w:rPr>
                <w:rFonts w:ascii="Times New Roman" w:hAnsi="Times New Roman" w:cs="Times New Roman"/>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65D1B6B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33.15</w:t>
            </w:r>
          </w:p>
        </w:tc>
        <w:tc>
          <w:tcPr>
            <w:tcW w:w="1412" w:type="dxa"/>
            <w:tcBorders>
              <w:top w:val="single" w:sz="4" w:space="0" w:color="000000"/>
              <w:left w:val="single" w:sz="4" w:space="0" w:color="000000"/>
              <w:bottom w:val="single" w:sz="4" w:space="0" w:color="000000"/>
              <w:right w:val="single" w:sz="4" w:space="0" w:color="000000"/>
            </w:tcBorders>
            <w:vAlign w:val="center"/>
          </w:tcPr>
          <w:p w14:paraId="395B82D1" w14:textId="1D90AA3E"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31.13</w:t>
            </w:r>
          </w:p>
        </w:tc>
        <w:tc>
          <w:tcPr>
            <w:tcW w:w="1413" w:type="dxa"/>
            <w:tcBorders>
              <w:top w:val="single" w:sz="4" w:space="0" w:color="000000"/>
              <w:left w:val="single" w:sz="4" w:space="0" w:color="000000"/>
              <w:bottom w:val="single" w:sz="4" w:space="0" w:color="000000"/>
              <w:right w:val="single" w:sz="4" w:space="0" w:color="000000"/>
            </w:tcBorders>
            <w:vAlign w:val="center"/>
          </w:tcPr>
          <w:p w14:paraId="06B65AD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21.87</w:t>
            </w:r>
          </w:p>
        </w:tc>
        <w:tc>
          <w:tcPr>
            <w:tcW w:w="1087" w:type="dxa"/>
            <w:tcBorders>
              <w:top w:val="single" w:sz="4" w:space="0" w:color="000000"/>
              <w:left w:val="single" w:sz="4" w:space="0" w:color="000000"/>
              <w:bottom w:val="single" w:sz="4" w:space="0" w:color="000000"/>
              <w:right w:val="single" w:sz="4" w:space="0" w:color="000000"/>
            </w:tcBorders>
            <w:vAlign w:val="center"/>
          </w:tcPr>
          <w:p w14:paraId="1CC734C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213FC3B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100.00</w:t>
            </w:r>
          </w:p>
        </w:tc>
      </w:tr>
      <w:tr w:rsidR="00AC3C1A" w14:paraId="6D235154"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30F46BD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Grassland t</w:t>
            </w:r>
            <w:r w:rsidRPr="00940244">
              <w:rPr>
                <w:rFonts w:ascii="Times New Roman" w:hAnsi="Times New Roman" w:cs="Times New Roman"/>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2BD9F31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32.81</w:t>
            </w:r>
          </w:p>
        </w:tc>
        <w:tc>
          <w:tcPr>
            <w:tcW w:w="1412" w:type="dxa"/>
            <w:tcBorders>
              <w:top w:val="single" w:sz="4" w:space="0" w:color="000000"/>
              <w:left w:val="single" w:sz="4" w:space="0" w:color="000000"/>
              <w:bottom w:val="single" w:sz="4" w:space="0" w:color="000000"/>
              <w:right w:val="single" w:sz="4" w:space="0" w:color="000000"/>
            </w:tcBorders>
            <w:vAlign w:val="center"/>
          </w:tcPr>
          <w:p w14:paraId="6350A1D5" w14:textId="527EEF99"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30.82</w:t>
            </w:r>
          </w:p>
        </w:tc>
        <w:tc>
          <w:tcPr>
            <w:tcW w:w="1413" w:type="dxa"/>
            <w:tcBorders>
              <w:top w:val="single" w:sz="4" w:space="0" w:color="000000"/>
              <w:left w:val="single" w:sz="4" w:space="0" w:color="000000"/>
              <w:bottom w:val="single" w:sz="4" w:space="0" w:color="000000"/>
              <w:right w:val="single" w:sz="4" w:space="0" w:color="000000"/>
            </w:tcBorders>
            <w:vAlign w:val="center"/>
          </w:tcPr>
          <w:p w14:paraId="275D63B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21.29</w:t>
            </w:r>
          </w:p>
        </w:tc>
        <w:tc>
          <w:tcPr>
            <w:tcW w:w="1087" w:type="dxa"/>
            <w:tcBorders>
              <w:top w:val="single" w:sz="4" w:space="0" w:color="000000"/>
              <w:left w:val="single" w:sz="4" w:space="0" w:color="000000"/>
              <w:bottom w:val="single" w:sz="4" w:space="0" w:color="000000"/>
              <w:right w:val="single" w:sz="4" w:space="0" w:color="000000"/>
            </w:tcBorders>
            <w:vAlign w:val="center"/>
          </w:tcPr>
          <w:p w14:paraId="44C7163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24ABC7F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100.00</w:t>
            </w:r>
          </w:p>
        </w:tc>
      </w:tr>
      <w:tr w:rsidR="00AC3C1A" w14:paraId="6E60B2EF"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7EF3F45B"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Grassland herbaceous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6FF2362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9.58</w:t>
            </w:r>
          </w:p>
        </w:tc>
        <w:tc>
          <w:tcPr>
            <w:tcW w:w="1412" w:type="dxa"/>
            <w:tcBorders>
              <w:top w:val="single" w:sz="4" w:space="0" w:color="000000"/>
              <w:left w:val="single" w:sz="4" w:space="0" w:color="000000"/>
              <w:bottom w:val="single" w:sz="4" w:space="0" w:color="000000"/>
              <w:right w:val="single" w:sz="4" w:space="0" w:color="000000"/>
            </w:tcBorders>
            <w:vAlign w:val="center"/>
          </w:tcPr>
          <w:p w14:paraId="3A15449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19.88</w:t>
            </w:r>
          </w:p>
        </w:tc>
        <w:tc>
          <w:tcPr>
            <w:tcW w:w="1413" w:type="dxa"/>
            <w:tcBorders>
              <w:top w:val="single" w:sz="4" w:space="0" w:color="000000"/>
              <w:left w:val="single" w:sz="4" w:space="0" w:color="000000"/>
              <w:bottom w:val="single" w:sz="4" w:space="0" w:color="000000"/>
              <w:right w:val="single" w:sz="4" w:space="0" w:color="000000"/>
            </w:tcBorders>
            <w:vAlign w:val="center"/>
          </w:tcPr>
          <w:p w14:paraId="5CF4885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0.88</w:t>
            </w:r>
          </w:p>
        </w:tc>
        <w:tc>
          <w:tcPr>
            <w:tcW w:w="1087" w:type="dxa"/>
            <w:tcBorders>
              <w:top w:val="single" w:sz="4" w:space="0" w:color="000000"/>
              <w:left w:val="single" w:sz="4" w:space="0" w:color="000000"/>
              <w:bottom w:val="single" w:sz="4" w:space="0" w:color="000000"/>
              <w:right w:val="single" w:sz="4" w:space="0" w:color="000000"/>
            </w:tcBorders>
            <w:vAlign w:val="center"/>
          </w:tcPr>
          <w:p w14:paraId="2C1FD37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5BFF5B5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99.87</w:t>
            </w:r>
          </w:p>
        </w:tc>
      </w:tr>
      <w:tr w:rsidR="00AC3C1A" w14:paraId="0754DC96"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EBD64DA"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Grassland herbaceous t2</w:t>
            </w:r>
          </w:p>
        </w:tc>
        <w:tc>
          <w:tcPr>
            <w:tcW w:w="1200" w:type="dxa"/>
            <w:tcBorders>
              <w:top w:val="single" w:sz="4" w:space="0" w:color="000000"/>
              <w:left w:val="single" w:sz="4" w:space="0" w:color="000000"/>
              <w:bottom w:val="single" w:sz="4" w:space="0" w:color="000000"/>
              <w:right w:val="single" w:sz="4" w:space="0" w:color="000000"/>
            </w:tcBorders>
            <w:vAlign w:val="center"/>
          </w:tcPr>
          <w:p w14:paraId="12D2B39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9.84</w:t>
            </w:r>
          </w:p>
        </w:tc>
        <w:tc>
          <w:tcPr>
            <w:tcW w:w="1412" w:type="dxa"/>
            <w:tcBorders>
              <w:top w:val="single" w:sz="4" w:space="0" w:color="000000"/>
              <w:left w:val="single" w:sz="4" w:space="0" w:color="000000"/>
              <w:bottom w:val="single" w:sz="4" w:space="0" w:color="000000"/>
              <w:right w:val="single" w:sz="4" w:space="0" w:color="000000"/>
            </w:tcBorders>
            <w:vAlign w:val="center"/>
          </w:tcPr>
          <w:p w14:paraId="383FC09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19.77</w:t>
            </w:r>
          </w:p>
        </w:tc>
        <w:tc>
          <w:tcPr>
            <w:tcW w:w="1413" w:type="dxa"/>
            <w:tcBorders>
              <w:top w:val="single" w:sz="4" w:space="0" w:color="000000"/>
              <w:left w:val="single" w:sz="4" w:space="0" w:color="000000"/>
              <w:bottom w:val="single" w:sz="4" w:space="0" w:color="000000"/>
              <w:right w:val="single" w:sz="4" w:space="0" w:color="000000"/>
            </w:tcBorders>
            <w:vAlign w:val="center"/>
          </w:tcPr>
          <w:p w14:paraId="00CCC89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1.22</w:t>
            </w:r>
          </w:p>
        </w:tc>
        <w:tc>
          <w:tcPr>
            <w:tcW w:w="1087" w:type="dxa"/>
            <w:tcBorders>
              <w:top w:val="single" w:sz="4" w:space="0" w:color="000000"/>
              <w:left w:val="single" w:sz="4" w:space="0" w:color="000000"/>
              <w:bottom w:val="single" w:sz="4" w:space="0" w:color="000000"/>
              <w:right w:val="single" w:sz="4" w:space="0" w:color="000000"/>
            </w:tcBorders>
            <w:vAlign w:val="center"/>
          </w:tcPr>
          <w:p w14:paraId="4B38DB6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5F45798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99.87</w:t>
            </w:r>
          </w:p>
        </w:tc>
      </w:tr>
      <w:tr w:rsidR="00AC3C1A" w14:paraId="06112EB7"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5D9F091C"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Shrubland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392D4DD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12.88</w:t>
            </w:r>
          </w:p>
        </w:tc>
        <w:tc>
          <w:tcPr>
            <w:tcW w:w="1412" w:type="dxa"/>
            <w:tcBorders>
              <w:top w:val="single" w:sz="4" w:space="0" w:color="000000"/>
              <w:left w:val="single" w:sz="4" w:space="0" w:color="000000"/>
              <w:bottom w:val="single" w:sz="4" w:space="0" w:color="000000"/>
              <w:right w:val="single" w:sz="4" w:space="0" w:color="000000"/>
            </w:tcBorders>
            <w:vAlign w:val="center"/>
          </w:tcPr>
          <w:p w14:paraId="1A10F73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25.11</w:t>
            </w:r>
          </w:p>
        </w:tc>
        <w:tc>
          <w:tcPr>
            <w:tcW w:w="1413" w:type="dxa"/>
            <w:tcBorders>
              <w:top w:val="single" w:sz="4" w:space="0" w:color="000000"/>
              <w:left w:val="single" w:sz="4" w:space="0" w:color="000000"/>
              <w:bottom w:val="single" w:sz="4" w:space="0" w:color="000000"/>
              <w:right w:val="single" w:sz="4" w:space="0" w:color="000000"/>
            </w:tcBorders>
            <w:vAlign w:val="center"/>
          </w:tcPr>
          <w:p w14:paraId="17E7FFD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0.83</w:t>
            </w:r>
          </w:p>
        </w:tc>
        <w:tc>
          <w:tcPr>
            <w:tcW w:w="1087" w:type="dxa"/>
            <w:tcBorders>
              <w:top w:val="single" w:sz="4" w:space="0" w:color="000000"/>
              <w:left w:val="single" w:sz="4" w:space="0" w:color="000000"/>
              <w:bottom w:val="single" w:sz="4" w:space="0" w:color="000000"/>
              <w:right w:val="single" w:sz="4" w:space="0" w:color="000000"/>
            </w:tcBorders>
            <w:vAlign w:val="center"/>
          </w:tcPr>
          <w:p w14:paraId="3A4E002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5D6851A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100.00</w:t>
            </w:r>
          </w:p>
        </w:tc>
      </w:tr>
      <w:tr w:rsidR="00AC3C1A" w14:paraId="411C07AD"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5C39DB0D"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Shrubland 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329560E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13.14</w:t>
            </w:r>
          </w:p>
        </w:tc>
        <w:tc>
          <w:tcPr>
            <w:tcW w:w="1412" w:type="dxa"/>
            <w:tcBorders>
              <w:top w:val="single" w:sz="4" w:space="0" w:color="000000"/>
              <w:left w:val="single" w:sz="4" w:space="0" w:color="000000"/>
              <w:bottom w:val="single" w:sz="4" w:space="0" w:color="000000"/>
              <w:right w:val="single" w:sz="4" w:space="0" w:color="000000"/>
            </w:tcBorders>
            <w:vAlign w:val="center"/>
          </w:tcPr>
          <w:p w14:paraId="27B28BC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24.91</w:t>
            </w:r>
          </w:p>
        </w:tc>
        <w:tc>
          <w:tcPr>
            <w:tcW w:w="1413" w:type="dxa"/>
            <w:tcBorders>
              <w:top w:val="single" w:sz="4" w:space="0" w:color="000000"/>
              <w:left w:val="single" w:sz="4" w:space="0" w:color="000000"/>
              <w:bottom w:val="single" w:sz="4" w:space="0" w:color="000000"/>
              <w:right w:val="single" w:sz="4" w:space="0" w:color="000000"/>
            </w:tcBorders>
            <w:vAlign w:val="center"/>
          </w:tcPr>
          <w:p w14:paraId="07AA1F2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1.09</w:t>
            </w:r>
          </w:p>
        </w:tc>
        <w:tc>
          <w:tcPr>
            <w:tcW w:w="1087" w:type="dxa"/>
            <w:tcBorders>
              <w:top w:val="single" w:sz="4" w:space="0" w:color="000000"/>
              <w:left w:val="single" w:sz="4" w:space="0" w:color="000000"/>
              <w:bottom w:val="single" w:sz="4" w:space="0" w:color="000000"/>
              <w:right w:val="single" w:sz="4" w:space="0" w:color="000000"/>
            </w:tcBorders>
            <w:vAlign w:val="center"/>
          </w:tcPr>
          <w:p w14:paraId="247AC3D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14B6BA7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100.00</w:t>
            </w:r>
          </w:p>
        </w:tc>
      </w:tr>
      <w:tr w:rsidR="00AC3C1A" w14:paraId="420F7E28"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6B5F4446"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Pasture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40CB15C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9.13</w:t>
            </w:r>
          </w:p>
        </w:tc>
        <w:tc>
          <w:tcPr>
            <w:tcW w:w="1412" w:type="dxa"/>
            <w:tcBorders>
              <w:top w:val="single" w:sz="4" w:space="0" w:color="000000"/>
              <w:left w:val="single" w:sz="4" w:space="0" w:color="000000"/>
              <w:bottom w:val="single" w:sz="4" w:space="0" w:color="000000"/>
              <w:right w:val="single" w:sz="4" w:space="0" w:color="000000"/>
            </w:tcBorders>
            <w:vAlign w:val="center"/>
          </w:tcPr>
          <w:p w14:paraId="4A0E95B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13.79</w:t>
            </w:r>
          </w:p>
        </w:tc>
        <w:tc>
          <w:tcPr>
            <w:tcW w:w="1413" w:type="dxa"/>
            <w:tcBorders>
              <w:top w:val="single" w:sz="4" w:space="0" w:color="000000"/>
              <w:left w:val="single" w:sz="4" w:space="0" w:color="000000"/>
              <w:bottom w:val="single" w:sz="4" w:space="0" w:color="000000"/>
              <w:right w:val="single" w:sz="4" w:space="0" w:color="000000"/>
            </w:tcBorders>
            <w:vAlign w:val="center"/>
          </w:tcPr>
          <w:p w14:paraId="2C921F9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2.78</w:t>
            </w:r>
          </w:p>
        </w:tc>
        <w:tc>
          <w:tcPr>
            <w:tcW w:w="1087" w:type="dxa"/>
            <w:tcBorders>
              <w:top w:val="single" w:sz="4" w:space="0" w:color="000000"/>
              <w:left w:val="single" w:sz="4" w:space="0" w:color="000000"/>
              <w:bottom w:val="single" w:sz="4" w:space="0" w:color="000000"/>
              <w:right w:val="single" w:sz="4" w:space="0" w:color="000000"/>
            </w:tcBorders>
            <w:vAlign w:val="center"/>
          </w:tcPr>
          <w:p w14:paraId="7CD3A23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5E035CE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84.32</w:t>
            </w:r>
          </w:p>
        </w:tc>
      </w:tr>
      <w:tr w:rsidR="00AC3C1A" w14:paraId="087EC698"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67678A83"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Pasture 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0A39B67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8.50</w:t>
            </w:r>
          </w:p>
        </w:tc>
        <w:tc>
          <w:tcPr>
            <w:tcW w:w="1412" w:type="dxa"/>
            <w:tcBorders>
              <w:top w:val="single" w:sz="4" w:space="0" w:color="000000"/>
              <w:left w:val="single" w:sz="4" w:space="0" w:color="000000"/>
              <w:bottom w:val="single" w:sz="4" w:space="0" w:color="000000"/>
              <w:right w:val="single" w:sz="4" w:space="0" w:color="000000"/>
            </w:tcBorders>
            <w:vAlign w:val="center"/>
          </w:tcPr>
          <w:p w14:paraId="63196B7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12.96</w:t>
            </w:r>
          </w:p>
        </w:tc>
        <w:tc>
          <w:tcPr>
            <w:tcW w:w="1413" w:type="dxa"/>
            <w:tcBorders>
              <w:top w:val="single" w:sz="4" w:space="0" w:color="000000"/>
              <w:left w:val="single" w:sz="4" w:space="0" w:color="000000"/>
              <w:bottom w:val="single" w:sz="4" w:space="0" w:color="000000"/>
              <w:right w:val="single" w:sz="4" w:space="0" w:color="000000"/>
            </w:tcBorders>
            <w:vAlign w:val="center"/>
          </w:tcPr>
          <w:p w14:paraId="613B85B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2.59</w:t>
            </w:r>
          </w:p>
        </w:tc>
        <w:tc>
          <w:tcPr>
            <w:tcW w:w="1087" w:type="dxa"/>
            <w:tcBorders>
              <w:top w:val="single" w:sz="4" w:space="0" w:color="000000"/>
              <w:left w:val="single" w:sz="4" w:space="0" w:color="000000"/>
              <w:bottom w:val="single" w:sz="4" w:space="0" w:color="000000"/>
              <w:right w:val="single" w:sz="4" w:space="0" w:color="000000"/>
            </w:tcBorders>
            <w:vAlign w:val="center"/>
          </w:tcPr>
          <w:p w14:paraId="4385E27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024E14C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83.26</w:t>
            </w:r>
          </w:p>
        </w:tc>
      </w:tr>
      <w:tr w:rsidR="00AC3C1A" w14:paraId="24E534BE"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2957B9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Cropland t</w:t>
            </w:r>
            <w:r w:rsidRPr="00940244">
              <w:rPr>
                <w:rFonts w:ascii="Times New Roman" w:hAnsi="Times New Roman" w:cs="Times New Roman"/>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3BB2BCB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19.30</w:t>
            </w:r>
          </w:p>
        </w:tc>
        <w:tc>
          <w:tcPr>
            <w:tcW w:w="1412" w:type="dxa"/>
            <w:tcBorders>
              <w:top w:val="single" w:sz="4" w:space="0" w:color="000000"/>
              <w:left w:val="single" w:sz="4" w:space="0" w:color="000000"/>
              <w:bottom w:val="single" w:sz="4" w:space="0" w:color="000000"/>
              <w:right w:val="single" w:sz="4" w:space="0" w:color="000000"/>
            </w:tcBorders>
            <w:vAlign w:val="center"/>
          </w:tcPr>
          <w:p w14:paraId="52FF8365" w14:textId="123C2266"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28.22</w:t>
            </w:r>
          </w:p>
        </w:tc>
        <w:tc>
          <w:tcPr>
            <w:tcW w:w="1413" w:type="dxa"/>
            <w:tcBorders>
              <w:top w:val="single" w:sz="4" w:space="0" w:color="000000"/>
              <w:left w:val="single" w:sz="4" w:space="0" w:color="000000"/>
              <w:bottom w:val="single" w:sz="4" w:space="0" w:color="000000"/>
              <w:right w:val="single" w:sz="4" w:space="0" w:color="000000"/>
            </w:tcBorders>
            <w:vAlign w:val="center"/>
          </w:tcPr>
          <w:p w14:paraId="2F60906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1.86</w:t>
            </w:r>
          </w:p>
        </w:tc>
        <w:tc>
          <w:tcPr>
            <w:tcW w:w="1087" w:type="dxa"/>
            <w:tcBorders>
              <w:top w:val="single" w:sz="4" w:space="0" w:color="000000"/>
              <w:left w:val="single" w:sz="4" w:space="0" w:color="000000"/>
              <w:bottom w:val="single" w:sz="4" w:space="0" w:color="000000"/>
              <w:right w:val="single" w:sz="4" w:space="0" w:color="000000"/>
            </w:tcBorders>
            <w:vAlign w:val="center"/>
          </w:tcPr>
          <w:p w14:paraId="268FDF8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787E6B3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95.83</w:t>
            </w:r>
          </w:p>
        </w:tc>
      </w:tr>
      <w:tr w:rsidR="00AC3C1A" w14:paraId="4FC6CBAB"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825236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Cropland t</w:t>
            </w:r>
            <w:r w:rsidRPr="00940244">
              <w:rPr>
                <w:rFonts w:ascii="Times New Roman" w:hAnsi="Times New Roman" w:cs="Times New Roman"/>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13CB2F9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19.94</w:t>
            </w:r>
          </w:p>
        </w:tc>
        <w:tc>
          <w:tcPr>
            <w:tcW w:w="1412" w:type="dxa"/>
            <w:tcBorders>
              <w:top w:val="single" w:sz="4" w:space="0" w:color="000000"/>
              <w:left w:val="single" w:sz="4" w:space="0" w:color="000000"/>
              <w:bottom w:val="single" w:sz="4" w:space="0" w:color="000000"/>
              <w:right w:val="single" w:sz="4" w:space="0" w:color="000000"/>
            </w:tcBorders>
            <w:vAlign w:val="center"/>
          </w:tcPr>
          <w:p w14:paraId="74ED3DD1" w14:textId="3E0D0252"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28.42</w:t>
            </w:r>
          </w:p>
        </w:tc>
        <w:tc>
          <w:tcPr>
            <w:tcW w:w="1413" w:type="dxa"/>
            <w:tcBorders>
              <w:top w:val="single" w:sz="4" w:space="0" w:color="000000"/>
              <w:left w:val="single" w:sz="4" w:space="0" w:color="000000"/>
              <w:bottom w:val="single" w:sz="4" w:space="0" w:color="000000"/>
              <w:right w:val="single" w:sz="4" w:space="0" w:color="000000"/>
            </w:tcBorders>
            <w:vAlign w:val="center"/>
          </w:tcPr>
          <w:p w14:paraId="4C69813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2.57</w:t>
            </w:r>
          </w:p>
        </w:tc>
        <w:tc>
          <w:tcPr>
            <w:tcW w:w="1087" w:type="dxa"/>
            <w:tcBorders>
              <w:top w:val="single" w:sz="4" w:space="0" w:color="000000"/>
              <w:left w:val="single" w:sz="4" w:space="0" w:color="000000"/>
              <w:bottom w:val="single" w:sz="4" w:space="0" w:color="000000"/>
              <w:right w:val="single" w:sz="4" w:space="0" w:color="000000"/>
            </w:tcBorders>
            <w:vAlign w:val="center"/>
          </w:tcPr>
          <w:p w14:paraId="068E483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1B7417E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95.82</w:t>
            </w:r>
          </w:p>
        </w:tc>
      </w:tr>
      <w:tr w:rsidR="00AC3C1A" w14:paraId="6D9E47F1"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18804088"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Temp t</w:t>
            </w:r>
            <w:r w:rsidRPr="00940244">
              <w:rPr>
                <w:rFonts w:ascii="Times New Roman" w:hAnsi="Times New Roman" w:cs="Times New Roman"/>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0B3859F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18.51</w:t>
            </w:r>
          </w:p>
        </w:tc>
        <w:tc>
          <w:tcPr>
            <w:tcW w:w="1412" w:type="dxa"/>
            <w:tcBorders>
              <w:top w:val="single" w:sz="4" w:space="0" w:color="000000"/>
              <w:left w:val="single" w:sz="4" w:space="0" w:color="000000"/>
              <w:bottom w:val="single" w:sz="4" w:space="0" w:color="000000"/>
              <w:right w:val="single" w:sz="4" w:space="0" w:color="000000"/>
            </w:tcBorders>
            <w:vAlign w:val="center"/>
          </w:tcPr>
          <w:p w14:paraId="0BE0AAFC" w14:textId="7F20A1CD"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4.25</w:t>
            </w:r>
          </w:p>
        </w:tc>
        <w:tc>
          <w:tcPr>
            <w:tcW w:w="1413" w:type="dxa"/>
            <w:tcBorders>
              <w:top w:val="single" w:sz="4" w:space="0" w:color="000000"/>
              <w:left w:val="single" w:sz="4" w:space="0" w:color="000000"/>
              <w:bottom w:val="single" w:sz="4" w:space="0" w:color="000000"/>
              <w:right w:val="single" w:sz="4" w:space="0" w:color="000000"/>
            </w:tcBorders>
            <w:vAlign w:val="center"/>
          </w:tcPr>
          <w:p w14:paraId="450C2CE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18.32</w:t>
            </w:r>
          </w:p>
        </w:tc>
        <w:tc>
          <w:tcPr>
            <w:tcW w:w="1087" w:type="dxa"/>
            <w:tcBorders>
              <w:top w:val="single" w:sz="4" w:space="0" w:color="000000"/>
              <w:left w:val="single" w:sz="4" w:space="0" w:color="000000"/>
              <w:bottom w:val="single" w:sz="4" w:space="0" w:color="000000"/>
              <w:right w:val="single" w:sz="4" w:space="0" w:color="000000"/>
            </w:tcBorders>
            <w:vAlign w:val="center"/>
          </w:tcPr>
          <w:p w14:paraId="7F22C1C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6.64</w:t>
            </w:r>
          </w:p>
        </w:tc>
        <w:tc>
          <w:tcPr>
            <w:tcW w:w="1004" w:type="dxa"/>
            <w:tcBorders>
              <w:top w:val="single" w:sz="4" w:space="0" w:color="000000"/>
              <w:left w:val="single" w:sz="4" w:space="0" w:color="000000"/>
              <w:bottom w:val="single" w:sz="4" w:space="0" w:color="000000"/>
              <w:right w:val="single" w:sz="4" w:space="0" w:color="000000"/>
            </w:tcBorders>
            <w:vAlign w:val="center"/>
          </w:tcPr>
          <w:p w14:paraId="7371BE4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30.22</w:t>
            </w:r>
          </w:p>
        </w:tc>
      </w:tr>
      <w:tr w:rsidR="00AC3C1A" w14:paraId="350494A8"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6C3ADCC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Temp t</w:t>
            </w:r>
            <w:r w:rsidRPr="00940244">
              <w:rPr>
                <w:rFonts w:ascii="Times New Roman" w:hAnsi="Times New Roman" w:cs="Times New Roman"/>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29341A8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18.65</w:t>
            </w:r>
          </w:p>
        </w:tc>
        <w:tc>
          <w:tcPr>
            <w:tcW w:w="1412" w:type="dxa"/>
            <w:tcBorders>
              <w:top w:val="single" w:sz="4" w:space="0" w:color="000000"/>
              <w:left w:val="single" w:sz="4" w:space="0" w:color="000000"/>
              <w:bottom w:val="single" w:sz="4" w:space="0" w:color="000000"/>
              <w:right w:val="single" w:sz="4" w:space="0" w:color="000000"/>
            </w:tcBorders>
            <w:vAlign w:val="center"/>
          </w:tcPr>
          <w:p w14:paraId="4EEB7AD9" w14:textId="4C3EA96E"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3.97</w:t>
            </w:r>
          </w:p>
        </w:tc>
        <w:tc>
          <w:tcPr>
            <w:tcW w:w="1413" w:type="dxa"/>
            <w:tcBorders>
              <w:top w:val="single" w:sz="4" w:space="0" w:color="000000"/>
              <w:left w:val="single" w:sz="4" w:space="0" w:color="000000"/>
              <w:bottom w:val="single" w:sz="4" w:space="0" w:color="000000"/>
              <w:right w:val="single" w:sz="4" w:space="0" w:color="000000"/>
            </w:tcBorders>
            <w:vAlign w:val="center"/>
          </w:tcPr>
          <w:p w14:paraId="3AD4B8B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18.44</w:t>
            </w:r>
          </w:p>
        </w:tc>
        <w:tc>
          <w:tcPr>
            <w:tcW w:w="1087" w:type="dxa"/>
            <w:tcBorders>
              <w:top w:val="single" w:sz="4" w:space="0" w:color="000000"/>
              <w:left w:val="single" w:sz="4" w:space="0" w:color="000000"/>
              <w:bottom w:val="single" w:sz="4" w:space="0" w:color="000000"/>
              <w:right w:val="single" w:sz="4" w:space="0" w:color="000000"/>
            </w:tcBorders>
            <w:vAlign w:val="center"/>
          </w:tcPr>
          <w:p w14:paraId="0DBE1A5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6.74</w:t>
            </w:r>
          </w:p>
        </w:tc>
        <w:tc>
          <w:tcPr>
            <w:tcW w:w="1004" w:type="dxa"/>
            <w:tcBorders>
              <w:top w:val="single" w:sz="4" w:space="0" w:color="000000"/>
              <w:left w:val="single" w:sz="4" w:space="0" w:color="000000"/>
              <w:bottom w:val="single" w:sz="4" w:space="0" w:color="000000"/>
              <w:right w:val="single" w:sz="4" w:space="0" w:color="000000"/>
            </w:tcBorders>
            <w:vAlign w:val="center"/>
          </w:tcPr>
          <w:p w14:paraId="5104823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32.08</w:t>
            </w:r>
          </w:p>
        </w:tc>
      </w:tr>
      <w:tr w:rsidR="00AC3C1A" w14:paraId="1E29390B"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BC7C39B"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Barren land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09A7CB3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0.42</w:t>
            </w:r>
          </w:p>
        </w:tc>
        <w:tc>
          <w:tcPr>
            <w:tcW w:w="1412" w:type="dxa"/>
            <w:tcBorders>
              <w:top w:val="single" w:sz="4" w:space="0" w:color="000000"/>
              <w:left w:val="single" w:sz="4" w:space="0" w:color="000000"/>
              <w:bottom w:val="single" w:sz="4" w:space="0" w:color="000000"/>
              <w:right w:val="single" w:sz="4" w:space="0" w:color="000000"/>
            </w:tcBorders>
            <w:vAlign w:val="center"/>
          </w:tcPr>
          <w:p w14:paraId="052C599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2.58</w:t>
            </w:r>
          </w:p>
        </w:tc>
        <w:tc>
          <w:tcPr>
            <w:tcW w:w="1413" w:type="dxa"/>
            <w:tcBorders>
              <w:top w:val="single" w:sz="4" w:space="0" w:color="000000"/>
              <w:left w:val="single" w:sz="4" w:space="0" w:color="000000"/>
              <w:bottom w:val="single" w:sz="4" w:space="0" w:color="000000"/>
              <w:right w:val="single" w:sz="4" w:space="0" w:color="000000"/>
            </w:tcBorders>
            <w:vAlign w:val="center"/>
          </w:tcPr>
          <w:p w14:paraId="1175064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0.02</w:t>
            </w:r>
          </w:p>
        </w:tc>
        <w:tc>
          <w:tcPr>
            <w:tcW w:w="1087" w:type="dxa"/>
            <w:tcBorders>
              <w:top w:val="single" w:sz="4" w:space="0" w:color="000000"/>
              <w:left w:val="single" w:sz="4" w:space="0" w:color="000000"/>
              <w:bottom w:val="single" w:sz="4" w:space="0" w:color="000000"/>
              <w:right w:val="single" w:sz="4" w:space="0" w:color="000000"/>
            </w:tcBorders>
            <w:vAlign w:val="center"/>
          </w:tcPr>
          <w:p w14:paraId="517F0CF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12212F88"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58.56</w:t>
            </w:r>
          </w:p>
        </w:tc>
      </w:tr>
      <w:tr w:rsidR="00AC3C1A" w14:paraId="4EA4E056"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E7E1D29"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lastRenderedPageBreak/>
              <w:t>Barren land 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37317048"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0.41</w:t>
            </w:r>
          </w:p>
        </w:tc>
        <w:tc>
          <w:tcPr>
            <w:tcW w:w="1412" w:type="dxa"/>
            <w:tcBorders>
              <w:top w:val="single" w:sz="4" w:space="0" w:color="000000"/>
              <w:left w:val="single" w:sz="4" w:space="0" w:color="000000"/>
              <w:bottom w:val="single" w:sz="4" w:space="0" w:color="000000"/>
              <w:right w:val="single" w:sz="4" w:space="0" w:color="000000"/>
            </w:tcBorders>
            <w:vAlign w:val="center"/>
          </w:tcPr>
          <w:p w14:paraId="7EAD517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2.48</w:t>
            </w:r>
          </w:p>
        </w:tc>
        <w:tc>
          <w:tcPr>
            <w:tcW w:w="1413" w:type="dxa"/>
            <w:tcBorders>
              <w:top w:val="single" w:sz="4" w:space="0" w:color="000000"/>
              <w:left w:val="single" w:sz="4" w:space="0" w:color="000000"/>
              <w:bottom w:val="single" w:sz="4" w:space="0" w:color="000000"/>
              <w:right w:val="single" w:sz="4" w:space="0" w:color="000000"/>
            </w:tcBorders>
            <w:vAlign w:val="center"/>
          </w:tcPr>
          <w:p w14:paraId="5A1A73B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0.03</w:t>
            </w:r>
          </w:p>
        </w:tc>
        <w:tc>
          <w:tcPr>
            <w:tcW w:w="1087" w:type="dxa"/>
            <w:tcBorders>
              <w:top w:val="single" w:sz="4" w:space="0" w:color="000000"/>
              <w:left w:val="single" w:sz="4" w:space="0" w:color="000000"/>
              <w:bottom w:val="single" w:sz="4" w:space="0" w:color="000000"/>
              <w:right w:val="single" w:sz="4" w:space="0" w:color="000000"/>
            </w:tcBorders>
            <w:vAlign w:val="center"/>
          </w:tcPr>
          <w:p w14:paraId="43D5B2C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783970AF"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60.92</w:t>
            </w:r>
          </w:p>
        </w:tc>
      </w:tr>
      <w:tr w:rsidR="00AC3C1A" w14:paraId="7D796792"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63F1956"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Water t</w:t>
            </w:r>
            <w:r w:rsidRPr="00940244">
              <w:rPr>
                <w:rFonts w:ascii="Times New Roman" w:hAnsi="Times New Roman" w:cs="Times New Roman"/>
                <w:b/>
                <w:bCs/>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5DBBC6C4"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1.41</w:t>
            </w:r>
          </w:p>
        </w:tc>
        <w:tc>
          <w:tcPr>
            <w:tcW w:w="1412" w:type="dxa"/>
            <w:tcBorders>
              <w:top w:val="single" w:sz="4" w:space="0" w:color="000000"/>
              <w:left w:val="single" w:sz="4" w:space="0" w:color="000000"/>
              <w:bottom w:val="single" w:sz="4" w:space="0" w:color="000000"/>
              <w:right w:val="single" w:sz="4" w:space="0" w:color="000000"/>
            </w:tcBorders>
            <w:vAlign w:val="center"/>
          </w:tcPr>
          <w:p w14:paraId="07C534D5" w14:textId="39F0A487"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3.91</w:t>
            </w:r>
          </w:p>
        </w:tc>
        <w:tc>
          <w:tcPr>
            <w:tcW w:w="1413" w:type="dxa"/>
            <w:tcBorders>
              <w:top w:val="single" w:sz="4" w:space="0" w:color="000000"/>
              <w:left w:val="single" w:sz="4" w:space="0" w:color="000000"/>
              <w:bottom w:val="single" w:sz="4" w:space="0" w:color="000000"/>
              <w:right w:val="single" w:sz="4" w:space="0" w:color="000000"/>
            </w:tcBorders>
            <w:vAlign w:val="center"/>
          </w:tcPr>
          <w:p w14:paraId="33888AE0"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0.13</w:t>
            </w:r>
          </w:p>
        </w:tc>
        <w:tc>
          <w:tcPr>
            <w:tcW w:w="1087" w:type="dxa"/>
            <w:tcBorders>
              <w:top w:val="single" w:sz="4" w:space="0" w:color="000000"/>
              <w:left w:val="single" w:sz="4" w:space="0" w:color="000000"/>
              <w:bottom w:val="single" w:sz="4" w:space="0" w:color="000000"/>
              <w:right w:val="single" w:sz="4" w:space="0" w:color="000000"/>
            </w:tcBorders>
            <w:vAlign w:val="center"/>
          </w:tcPr>
          <w:p w14:paraId="18446F6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14723C21"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48.25</w:t>
            </w:r>
          </w:p>
        </w:tc>
      </w:tr>
      <w:tr w:rsidR="00AC3C1A" w14:paraId="46219121"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358744F9"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Water t</w:t>
            </w:r>
            <w:r w:rsidRPr="00940244">
              <w:rPr>
                <w:rFonts w:ascii="Times New Roman" w:hAnsi="Times New Roman" w:cs="Times New Roman"/>
                <w:b/>
                <w:bCs/>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216DE4E4"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1.41</w:t>
            </w:r>
          </w:p>
        </w:tc>
        <w:tc>
          <w:tcPr>
            <w:tcW w:w="1412" w:type="dxa"/>
            <w:tcBorders>
              <w:top w:val="single" w:sz="4" w:space="0" w:color="000000"/>
              <w:left w:val="single" w:sz="4" w:space="0" w:color="000000"/>
              <w:bottom w:val="single" w:sz="4" w:space="0" w:color="000000"/>
              <w:right w:val="single" w:sz="4" w:space="0" w:color="000000"/>
            </w:tcBorders>
            <w:vAlign w:val="center"/>
          </w:tcPr>
          <w:p w14:paraId="0FF2CFE7" w14:textId="3E2C806B"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3.85</w:t>
            </w:r>
          </w:p>
        </w:tc>
        <w:tc>
          <w:tcPr>
            <w:tcW w:w="1413" w:type="dxa"/>
            <w:tcBorders>
              <w:top w:val="single" w:sz="4" w:space="0" w:color="000000"/>
              <w:left w:val="single" w:sz="4" w:space="0" w:color="000000"/>
              <w:bottom w:val="single" w:sz="4" w:space="0" w:color="000000"/>
              <w:right w:val="single" w:sz="4" w:space="0" w:color="000000"/>
            </w:tcBorders>
            <w:vAlign w:val="center"/>
          </w:tcPr>
          <w:p w14:paraId="711E98EC"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0.13</w:t>
            </w:r>
          </w:p>
        </w:tc>
        <w:tc>
          <w:tcPr>
            <w:tcW w:w="1087" w:type="dxa"/>
            <w:tcBorders>
              <w:top w:val="single" w:sz="4" w:space="0" w:color="000000"/>
              <w:left w:val="single" w:sz="4" w:space="0" w:color="000000"/>
              <w:bottom w:val="single" w:sz="4" w:space="0" w:color="000000"/>
              <w:right w:val="single" w:sz="4" w:space="0" w:color="000000"/>
            </w:tcBorders>
            <w:vAlign w:val="center"/>
          </w:tcPr>
          <w:p w14:paraId="3DDD84E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76416737"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48.32</w:t>
            </w:r>
          </w:p>
        </w:tc>
      </w:tr>
      <w:tr w:rsidR="00AC3C1A" w14:paraId="73EA3B40" w14:textId="77777777">
        <w:trPr>
          <w:trHeight w:val="294"/>
        </w:trPr>
        <w:tc>
          <w:tcPr>
            <w:tcW w:w="3113" w:type="dxa"/>
            <w:tcBorders>
              <w:left w:val="single" w:sz="4" w:space="0" w:color="000000"/>
              <w:bottom w:val="single" w:sz="4" w:space="0" w:color="000000"/>
              <w:right w:val="single" w:sz="4" w:space="0" w:color="000000"/>
            </w:tcBorders>
            <w:vAlign w:val="center"/>
          </w:tcPr>
          <w:p w14:paraId="10C98B6A" w14:textId="77777777" w:rsidR="00AC3C1A" w:rsidRPr="002F7390" w:rsidRDefault="00C067C2">
            <w:pPr>
              <w:widowControl w:val="0"/>
              <w:spacing w:after="0"/>
              <w:rPr>
                <w:rFonts w:ascii="Times New Roman" w:hAnsi="Times New Roman"/>
                <w:sz w:val="20"/>
                <w:szCs w:val="20"/>
              </w:rPr>
            </w:pPr>
            <w:r w:rsidRPr="002F7390">
              <w:rPr>
                <w:rFonts w:ascii="Times New Roman" w:hAnsi="Times New Roman"/>
                <w:sz w:val="20"/>
                <w:szCs w:val="20"/>
              </w:rPr>
              <w:t>Landscape heterogeneity t</w:t>
            </w:r>
            <w:r w:rsidRPr="00940244">
              <w:rPr>
                <w:rFonts w:ascii="Times New Roman" w:hAnsi="Times New Roman"/>
                <w:sz w:val="20"/>
                <w:szCs w:val="20"/>
                <w:vertAlign w:val="subscript"/>
              </w:rPr>
              <w:t>1</w:t>
            </w:r>
          </w:p>
        </w:tc>
        <w:tc>
          <w:tcPr>
            <w:tcW w:w="1200" w:type="dxa"/>
            <w:tcBorders>
              <w:left w:val="single" w:sz="4" w:space="0" w:color="000000"/>
              <w:bottom w:val="single" w:sz="4" w:space="0" w:color="000000"/>
              <w:right w:val="single" w:sz="4" w:space="0" w:color="000000"/>
            </w:tcBorders>
            <w:vAlign w:val="center"/>
          </w:tcPr>
          <w:p w14:paraId="1EF60E9E"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3.79</w:t>
            </w:r>
          </w:p>
        </w:tc>
        <w:tc>
          <w:tcPr>
            <w:tcW w:w="1412" w:type="dxa"/>
            <w:tcBorders>
              <w:left w:val="single" w:sz="4" w:space="0" w:color="000000"/>
              <w:bottom w:val="single" w:sz="4" w:space="0" w:color="000000"/>
              <w:right w:val="single" w:sz="4" w:space="0" w:color="000000"/>
            </w:tcBorders>
            <w:vAlign w:val="center"/>
          </w:tcPr>
          <w:p w14:paraId="609B8436" w14:textId="3985A0F5" w:rsidR="00AC3C1A" w:rsidRPr="002F7390" w:rsidRDefault="00DD4BAD">
            <w:pPr>
              <w:widowControl w:val="0"/>
              <w:spacing w:after="0"/>
              <w:rPr>
                <w:sz w:val="20"/>
                <w:szCs w:val="20"/>
              </w:rPr>
            </w:pPr>
            <w:r w:rsidRPr="002F7390">
              <w:rPr>
                <w:sz w:val="20"/>
                <w:szCs w:val="20"/>
              </w:rPr>
              <w:t>1.76</w:t>
            </w:r>
          </w:p>
        </w:tc>
        <w:tc>
          <w:tcPr>
            <w:tcW w:w="1413" w:type="dxa"/>
            <w:tcBorders>
              <w:left w:val="single" w:sz="4" w:space="0" w:color="000000"/>
              <w:bottom w:val="single" w:sz="4" w:space="0" w:color="000000"/>
              <w:right w:val="single" w:sz="4" w:space="0" w:color="000000"/>
            </w:tcBorders>
            <w:vAlign w:val="center"/>
          </w:tcPr>
          <w:p w14:paraId="492BEA07"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3.57</w:t>
            </w:r>
          </w:p>
        </w:tc>
        <w:tc>
          <w:tcPr>
            <w:tcW w:w="1087" w:type="dxa"/>
            <w:tcBorders>
              <w:left w:val="single" w:sz="4" w:space="0" w:color="000000"/>
              <w:bottom w:val="single" w:sz="4" w:space="0" w:color="000000"/>
              <w:right w:val="single" w:sz="4" w:space="0" w:color="000000"/>
            </w:tcBorders>
            <w:vAlign w:val="center"/>
          </w:tcPr>
          <w:p w14:paraId="34BDE34A" w14:textId="77777777" w:rsidR="00AC3C1A" w:rsidRPr="002F7390" w:rsidRDefault="00C067C2">
            <w:pPr>
              <w:widowControl w:val="0"/>
              <w:spacing w:after="0"/>
              <w:rPr>
                <w:sz w:val="20"/>
                <w:szCs w:val="20"/>
              </w:rPr>
            </w:pPr>
            <w:r w:rsidRPr="002F7390">
              <w:rPr>
                <w:sz w:val="20"/>
                <w:szCs w:val="20"/>
              </w:rPr>
              <w:t>1.00</w:t>
            </w:r>
          </w:p>
        </w:tc>
        <w:tc>
          <w:tcPr>
            <w:tcW w:w="1004" w:type="dxa"/>
            <w:tcBorders>
              <w:left w:val="single" w:sz="4" w:space="0" w:color="000000"/>
              <w:bottom w:val="single" w:sz="4" w:space="0" w:color="000000"/>
              <w:right w:val="single" w:sz="4" w:space="0" w:color="000000"/>
            </w:tcBorders>
            <w:vAlign w:val="center"/>
          </w:tcPr>
          <w:p w14:paraId="73C55211"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10.71</w:t>
            </w:r>
          </w:p>
        </w:tc>
      </w:tr>
      <w:tr w:rsidR="00AC3C1A" w14:paraId="0C4286A2" w14:textId="77777777">
        <w:trPr>
          <w:trHeight w:val="294"/>
        </w:trPr>
        <w:tc>
          <w:tcPr>
            <w:tcW w:w="3113" w:type="dxa"/>
            <w:tcBorders>
              <w:left w:val="single" w:sz="4" w:space="0" w:color="000000"/>
              <w:bottom w:val="single" w:sz="4" w:space="0" w:color="000000"/>
              <w:right w:val="single" w:sz="4" w:space="0" w:color="000000"/>
            </w:tcBorders>
            <w:vAlign w:val="center"/>
          </w:tcPr>
          <w:p w14:paraId="7BF007CC" w14:textId="77777777" w:rsidR="00AC3C1A" w:rsidRPr="002F7390" w:rsidRDefault="00C067C2">
            <w:pPr>
              <w:widowControl w:val="0"/>
              <w:spacing w:after="0"/>
              <w:rPr>
                <w:rFonts w:ascii="Times New Roman" w:hAnsi="Times New Roman"/>
                <w:sz w:val="20"/>
                <w:szCs w:val="20"/>
              </w:rPr>
            </w:pPr>
            <w:r w:rsidRPr="002F7390">
              <w:rPr>
                <w:rFonts w:ascii="Times New Roman" w:hAnsi="Times New Roman"/>
                <w:sz w:val="20"/>
                <w:szCs w:val="20"/>
              </w:rPr>
              <w:t>Landscape heterogeneity t</w:t>
            </w:r>
            <w:r w:rsidRPr="00940244">
              <w:rPr>
                <w:rFonts w:ascii="Times New Roman" w:hAnsi="Times New Roman"/>
                <w:sz w:val="20"/>
                <w:szCs w:val="20"/>
                <w:vertAlign w:val="subscript"/>
              </w:rPr>
              <w:t>2</w:t>
            </w:r>
          </w:p>
        </w:tc>
        <w:tc>
          <w:tcPr>
            <w:tcW w:w="1200" w:type="dxa"/>
            <w:tcBorders>
              <w:left w:val="single" w:sz="4" w:space="0" w:color="000000"/>
              <w:bottom w:val="single" w:sz="4" w:space="0" w:color="000000"/>
              <w:right w:val="single" w:sz="4" w:space="0" w:color="000000"/>
            </w:tcBorders>
            <w:vAlign w:val="center"/>
          </w:tcPr>
          <w:p w14:paraId="42681F8F"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3.89</w:t>
            </w:r>
          </w:p>
        </w:tc>
        <w:tc>
          <w:tcPr>
            <w:tcW w:w="1412" w:type="dxa"/>
            <w:tcBorders>
              <w:left w:val="single" w:sz="4" w:space="0" w:color="000000"/>
              <w:bottom w:val="single" w:sz="4" w:space="0" w:color="000000"/>
              <w:right w:val="single" w:sz="4" w:space="0" w:color="000000"/>
            </w:tcBorders>
            <w:vAlign w:val="center"/>
          </w:tcPr>
          <w:p w14:paraId="2F8F93EE" w14:textId="7B57DB7C" w:rsidR="00AC3C1A" w:rsidRPr="002F7390" w:rsidRDefault="00DD4BAD">
            <w:pPr>
              <w:widowControl w:val="0"/>
              <w:spacing w:after="0"/>
              <w:rPr>
                <w:sz w:val="20"/>
                <w:szCs w:val="20"/>
              </w:rPr>
            </w:pPr>
            <w:r w:rsidRPr="002F7390">
              <w:rPr>
                <w:sz w:val="20"/>
                <w:szCs w:val="20"/>
              </w:rPr>
              <w:t>1.82</w:t>
            </w:r>
          </w:p>
        </w:tc>
        <w:tc>
          <w:tcPr>
            <w:tcW w:w="1413" w:type="dxa"/>
            <w:tcBorders>
              <w:left w:val="single" w:sz="4" w:space="0" w:color="000000"/>
              <w:bottom w:val="single" w:sz="4" w:space="0" w:color="000000"/>
              <w:right w:val="single" w:sz="4" w:space="0" w:color="000000"/>
            </w:tcBorders>
            <w:vAlign w:val="center"/>
          </w:tcPr>
          <w:p w14:paraId="322AE947"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3.68</w:t>
            </w:r>
          </w:p>
        </w:tc>
        <w:tc>
          <w:tcPr>
            <w:tcW w:w="1087" w:type="dxa"/>
            <w:tcBorders>
              <w:left w:val="single" w:sz="4" w:space="0" w:color="000000"/>
              <w:bottom w:val="single" w:sz="4" w:space="0" w:color="000000"/>
              <w:right w:val="single" w:sz="4" w:space="0" w:color="000000"/>
            </w:tcBorders>
            <w:vAlign w:val="center"/>
          </w:tcPr>
          <w:p w14:paraId="33441E23" w14:textId="77777777" w:rsidR="00AC3C1A" w:rsidRPr="002F7390" w:rsidRDefault="00C067C2">
            <w:pPr>
              <w:widowControl w:val="0"/>
              <w:spacing w:after="0"/>
              <w:rPr>
                <w:sz w:val="20"/>
                <w:szCs w:val="20"/>
              </w:rPr>
            </w:pPr>
            <w:r w:rsidRPr="002F7390">
              <w:rPr>
                <w:sz w:val="20"/>
                <w:szCs w:val="20"/>
              </w:rPr>
              <w:t>1.00</w:t>
            </w:r>
          </w:p>
        </w:tc>
        <w:tc>
          <w:tcPr>
            <w:tcW w:w="1004" w:type="dxa"/>
            <w:tcBorders>
              <w:left w:val="single" w:sz="4" w:space="0" w:color="000000"/>
              <w:bottom w:val="single" w:sz="4" w:space="0" w:color="000000"/>
              <w:right w:val="single" w:sz="4" w:space="0" w:color="000000"/>
            </w:tcBorders>
            <w:vAlign w:val="center"/>
          </w:tcPr>
          <w:p w14:paraId="5744FA48"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10.72</w:t>
            </w:r>
          </w:p>
        </w:tc>
      </w:tr>
      <w:tr w:rsidR="00AC3C1A" w14:paraId="5286589F" w14:textId="77777777">
        <w:trPr>
          <w:trHeight w:val="294"/>
        </w:trPr>
        <w:tc>
          <w:tcPr>
            <w:tcW w:w="3113" w:type="dxa"/>
            <w:tcBorders>
              <w:left w:val="single" w:sz="4" w:space="0" w:color="000000"/>
              <w:bottom w:val="single" w:sz="4" w:space="0" w:color="000000"/>
              <w:right w:val="single" w:sz="4" w:space="0" w:color="000000"/>
            </w:tcBorders>
            <w:vAlign w:val="center"/>
          </w:tcPr>
          <w:p w14:paraId="6F33AC98" w14:textId="77777777" w:rsidR="00AC3C1A" w:rsidRPr="002F7390" w:rsidRDefault="00C067C2">
            <w:pPr>
              <w:widowControl w:val="0"/>
              <w:spacing w:after="0"/>
              <w:rPr>
                <w:rFonts w:ascii="Times New Roman" w:hAnsi="Times New Roman"/>
                <w:sz w:val="20"/>
                <w:szCs w:val="20"/>
              </w:rPr>
            </w:pPr>
            <w:r w:rsidRPr="002F7390">
              <w:rPr>
                <w:rFonts w:ascii="Times New Roman" w:hAnsi="Times New Roman"/>
                <w:sz w:val="20"/>
                <w:szCs w:val="20"/>
              </w:rPr>
              <w:t>Time of day t</w:t>
            </w:r>
            <w:r w:rsidRPr="00940244">
              <w:rPr>
                <w:rFonts w:ascii="Times New Roman" w:hAnsi="Times New Roman"/>
                <w:sz w:val="20"/>
                <w:szCs w:val="20"/>
                <w:vertAlign w:val="subscript"/>
              </w:rPr>
              <w:t>2</w:t>
            </w:r>
            <w:r w:rsidRPr="002F7390">
              <w:rPr>
                <w:rFonts w:ascii="Times New Roman" w:hAnsi="Times New Roman"/>
                <w:sz w:val="20"/>
                <w:szCs w:val="20"/>
              </w:rPr>
              <w:t xml:space="preserve"> (minutes after earliest survey overall)</w:t>
            </w:r>
          </w:p>
        </w:tc>
        <w:tc>
          <w:tcPr>
            <w:tcW w:w="1200" w:type="dxa"/>
            <w:tcBorders>
              <w:left w:val="single" w:sz="4" w:space="0" w:color="000000"/>
              <w:bottom w:val="single" w:sz="4" w:space="0" w:color="000000"/>
              <w:right w:val="single" w:sz="4" w:space="0" w:color="000000"/>
            </w:tcBorders>
            <w:vAlign w:val="center"/>
          </w:tcPr>
          <w:p w14:paraId="2C7148D1"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329.2</w:t>
            </w:r>
          </w:p>
        </w:tc>
        <w:tc>
          <w:tcPr>
            <w:tcW w:w="1412" w:type="dxa"/>
            <w:tcBorders>
              <w:left w:val="single" w:sz="4" w:space="0" w:color="000000"/>
              <w:bottom w:val="single" w:sz="4" w:space="0" w:color="000000"/>
              <w:right w:val="single" w:sz="4" w:space="0" w:color="000000"/>
            </w:tcBorders>
            <w:vAlign w:val="center"/>
          </w:tcPr>
          <w:p w14:paraId="11034EAC" w14:textId="217EC0F3" w:rsidR="00AC3C1A" w:rsidRPr="002F7390" w:rsidRDefault="00DD4BAD">
            <w:pPr>
              <w:widowControl w:val="0"/>
              <w:spacing w:after="0"/>
              <w:rPr>
                <w:sz w:val="20"/>
                <w:szCs w:val="20"/>
              </w:rPr>
            </w:pPr>
            <w:r w:rsidRPr="002F7390">
              <w:rPr>
                <w:sz w:val="20"/>
                <w:szCs w:val="20"/>
              </w:rPr>
              <w:t>175.91</w:t>
            </w:r>
          </w:p>
        </w:tc>
        <w:tc>
          <w:tcPr>
            <w:tcW w:w="1413" w:type="dxa"/>
            <w:tcBorders>
              <w:left w:val="single" w:sz="4" w:space="0" w:color="000000"/>
              <w:bottom w:val="single" w:sz="4" w:space="0" w:color="000000"/>
              <w:right w:val="single" w:sz="4" w:space="0" w:color="000000"/>
            </w:tcBorders>
            <w:vAlign w:val="center"/>
          </w:tcPr>
          <w:p w14:paraId="46EDE0AB"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327.00</w:t>
            </w:r>
          </w:p>
        </w:tc>
        <w:tc>
          <w:tcPr>
            <w:tcW w:w="1087" w:type="dxa"/>
            <w:tcBorders>
              <w:left w:val="single" w:sz="4" w:space="0" w:color="000000"/>
              <w:bottom w:val="single" w:sz="4" w:space="0" w:color="000000"/>
              <w:right w:val="single" w:sz="4" w:space="0" w:color="000000"/>
            </w:tcBorders>
            <w:vAlign w:val="center"/>
          </w:tcPr>
          <w:p w14:paraId="2ED0E533" w14:textId="77777777" w:rsidR="00AC3C1A" w:rsidRPr="002F7390" w:rsidRDefault="00C067C2">
            <w:pPr>
              <w:widowControl w:val="0"/>
              <w:spacing w:after="0"/>
              <w:rPr>
                <w:sz w:val="20"/>
                <w:szCs w:val="20"/>
              </w:rPr>
            </w:pPr>
            <w:r w:rsidRPr="002F7390">
              <w:rPr>
                <w:sz w:val="20"/>
                <w:szCs w:val="20"/>
              </w:rPr>
              <w:t>0.00</w:t>
            </w:r>
          </w:p>
        </w:tc>
        <w:tc>
          <w:tcPr>
            <w:tcW w:w="1004" w:type="dxa"/>
            <w:tcBorders>
              <w:left w:val="single" w:sz="4" w:space="0" w:color="000000"/>
              <w:bottom w:val="single" w:sz="4" w:space="0" w:color="000000"/>
              <w:right w:val="single" w:sz="4" w:space="0" w:color="000000"/>
            </w:tcBorders>
            <w:vAlign w:val="center"/>
          </w:tcPr>
          <w:p w14:paraId="1EF5B0A4"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860.00</w:t>
            </w:r>
          </w:p>
        </w:tc>
      </w:tr>
      <w:tr w:rsidR="00AC3C1A" w14:paraId="0C866BE3" w14:textId="77777777">
        <w:trPr>
          <w:trHeight w:val="294"/>
        </w:trPr>
        <w:tc>
          <w:tcPr>
            <w:tcW w:w="9229" w:type="dxa"/>
            <w:gridSpan w:val="6"/>
            <w:tcBorders>
              <w:top w:val="single" w:sz="4" w:space="0" w:color="000000"/>
              <w:left w:val="single" w:sz="4" w:space="0" w:color="000000"/>
              <w:bottom w:val="single" w:sz="4" w:space="0" w:color="000000"/>
              <w:right w:val="single" w:sz="4" w:space="0" w:color="000000"/>
            </w:tcBorders>
            <w:vAlign w:val="center"/>
          </w:tcPr>
          <w:p w14:paraId="0702ABD3" w14:textId="77777777" w:rsidR="00AC3C1A" w:rsidRPr="002F7390" w:rsidRDefault="00AC3C1A">
            <w:pPr>
              <w:widowControl w:val="0"/>
              <w:spacing w:after="0"/>
              <w:rPr>
                <w:rFonts w:ascii="Times New Roman" w:hAnsi="Times New Roman" w:cs="Times New Roman"/>
                <w:b/>
                <w:bCs/>
                <w:sz w:val="20"/>
                <w:szCs w:val="20"/>
                <w:lang w:eastAsia="en-GB"/>
              </w:rPr>
            </w:pPr>
          </w:p>
        </w:tc>
      </w:tr>
      <w:tr w:rsidR="00AC3C1A" w14:paraId="5246C870" w14:textId="77777777">
        <w:trPr>
          <w:trHeight w:val="294"/>
        </w:trPr>
        <w:tc>
          <w:tcPr>
            <w:tcW w:w="9229" w:type="dxa"/>
            <w:gridSpan w:val="6"/>
            <w:tcBorders>
              <w:top w:val="single" w:sz="4" w:space="0" w:color="000000"/>
              <w:left w:val="single" w:sz="4" w:space="0" w:color="000000"/>
              <w:bottom w:val="single" w:sz="4" w:space="0" w:color="000000"/>
              <w:right w:val="single" w:sz="4" w:space="0" w:color="000000"/>
            </w:tcBorders>
            <w:vAlign w:val="center"/>
          </w:tcPr>
          <w:p w14:paraId="1BE599B7" w14:textId="77777777" w:rsidR="00AC3C1A" w:rsidRPr="002F7390" w:rsidRDefault="00C067C2">
            <w:pPr>
              <w:widowControl w:val="0"/>
              <w:spacing w:after="0"/>
              <w:rPr>
                <w:sz w:val="20"/>
                <w:szCs w:val="20"/>
              </w:rPr>
            </w:pPr>
            <w:r w:rsidRPr="002F7390">
              <w:rPr>
                <w:rFonts w:ascii="Times New Roman" w:hAnsi="Times New Roman" w:cs="Times New Roman"/>
                <w:b/>
                <w:bCs/>
                <w:i/>
                <w:iCs/>
                <w:sz w:val="20"/>
                <w:szCs w:val="20"/>
                <w:lang w:eastAsia="en-GB"/>
              </w:rPr>
              <w:t>Change in environmental covariates between t2 and t1, 2016 and 2001</w:t>
            </w:r>
          </w:p>
        </w:tc>
      </w:tr>
      <w:tr w:rsidR="00AC3C1A" w14:paraId="5AE87FBC"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0844B0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Delta urban</w:t>
            </w:r>
          </w:p>
        </w:tc>
        <w:tc>
          <w:tcPr>
            <w:tcW w:w="1200" w:type="dxa"/>
            <w:tcBorders>
              <w:top w:val="single" w:sz="4" w:space="0" w:color="000000"/>
              <w:left w:val="single" w:sz="4" w:space="0" w:color="000000"/>
              <w:bottom w:val="single" w:sz="4" w:space="0" w:color="000000"/>
              <w:right w:val="single" w:sz="4" w:space="0" w:color="000000"/>
            </w:tcBorders>
            <w:vAlign w:val="center"/>
          </w:tcPr>
          <w:p w14:paraId="6E400DCF"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0.31</w:t>
            </w:r>
          </w:p>
        </w:tc>
        <w:tc>
          <w:tcPr>
            <w:tcW w:w="1412" w:type="dxa"/>
            <w:tcBorders>
              <w:top w:val="single" w:sz="4" w:space="0" w:color="000000"/>
              <w:left w:val="single" w:sz="4" w:space="0" w:color="000000"/>
              <w:bottom w:val="single" w:sz="4" w:space="0" w:color="000000"/>
              <w:right w:val="single" w:sz="4" w:space="0" w:color="000000"/>
            </w:tcBorders>
            <w:vAlign w:val="center"/>
          </w:tcPr>
          <w:p w14:paraId="2A5EA11B" w14:textId="11291A52"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1.32</w:t>
            </w:r>
          </w:p>
        </w:tc>
        <w:tc>
          <w:tcPr>
            <w:tcW w:w="1413" w:type="dxa"/>
            <w:tcBorders>
              <w:top w:val="single" w:sz="4" w:space="0" w:color="000000"/>
              <w:left w:val="single" w:sz="4" w:space="0" w:color="000000"/>
              <w:bottom w:val="single" w:sz="4" w:space="0" w:color="000000"/>
              <w:right w:val="single" w:sz="4" w:space="0" w:color="000000"/>
            </w:tcBorders>
            <w:vAlign w:val="center"/>
          </w:tcPr>
          <w:p w14:paraId="0B57653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32D2079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04" w:type="dxa"/>
            <w:tcBorders>
              <w:top w:val="single" w:sz="4" w:space="0" w:color="000000"/>
              <w:left w:val="single" w:sz="4" w:space="0" w:color="000000"/>
              <w:bottom w:val="single" w:sz="4" w:space="0" w:color="000000"/>
              <w:right w:val="single" w:sz="4" w:space="0" w:color="000000"/>
            </w:tcBorders>
            <w:vAlign w:val="center"/>
          </w:tcPr>
          <w:p w14:paraId="3E799F7E"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25.74</w:t>
            </w:r>
          </w:p>
        </w:tc>
      </w:tr>
      <w:tr w:rsidR="00AC3C1A" w14:paraId="67802521"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4793CC5"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Delta pos urban</w:t>
            </w:r>
          </w:p>
        </w:tc>
        <w:tc>
          <w:tcPr>
            <w:tcW w:w="1200" w:type="dxa"/>
            <w:tcBorders>
              <w:top w:val="single" w:sz="4" w:space="0" w:color="000000"/>
              <w:left w:val="single" w:sz="4" w:space="0" w:color="000000"/>
              <w:bottom w:val="single" w:sz="4" w:space="0" w:color="000000"/>
              <w:right w:val="single" w:sz="4" w:space="0" w:color="000000"/>
            </w:tcBorders>
            <w:vAlign w:val="center"/>
          </w:tcPr>
          <w:p w14:paraId="5A1D138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0.31</w:t>
            </w:r>
          </w:p>
        </w:tc>
        <w:tc>
          <w:tcPr>
            <w:tcW w:w="1412" w:type="dxa"/>
            <w:tcBorders>
              <w:top w:val="single" w:sz="4" w:space="0" w:color="000000"/>
              <w:left w:val="single" w:sz="4" w:space="0" w:color="000000"/>
              <w:bottom w:val="single" w:sz="4" w:space="0" w:color="000000"/>
              <w:right w:val="single" w:sz="4" w:space="0" w:color="000000"/>
            </w:tcBorders>
            <w:vAlign w:val="center"/>
          </w:tcPr>
          <w:p w14:paraId="28820FB6" w14:textId="73BA5529"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1.32</w:t>
            </w:r>
          </w:p>
        </w:tc>
        <w:tc>
          <w:tcPr>
            <w:tcW w:w="1413" w:type="dxa"/>
            <w:tcBorders>
              <w:top w:val="single" w:sz="4" w:space="0" w:color="000000"/>
              <w:left w:val="single" w:sz="4" w:space="0" w:color="000000"/>
              <w:bottom w:val="single" w:sz="4" w:space="0" w:color="000000"/>
              <w:right w:val="single" w:sz="4" w:space="0" w:color="000000"/>
            </w:tcBorders>
            <w:vAlign w:val="center"/>
          </w:tcPr>
          <w:p w14:paraId="20A1766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87" w:type="dxa"/>
            <w:tcBorders>
              <w:top w:val="single" w:sz="4" w:space="0" w:color="000000"/>
              <w:left w:val="single" w:sz="4" w:space="0" w:color="000000"/>
              <w:bottom w:val="single" w:sz="4" w:space="0" w:color="000000"/>
              <w:right w:val="single" w:sz="4" w:space="0" w:color="000000"/>
            </w:tcBorders>
            <w:vAlign w:val="center"/>
          </w:tcPr>
          <w:p w14:paraId="6D4863F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0D2F37E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25.74</w:t>
            </w:r>
          </w:p>
        </w:tc>
      </w:tr>
      <w:tr w:rsidR="00AC3C1A" w14:paraId="2A73A8FD"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3A1D5421"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Delta neg urban</w:t>
            </w:r>
          </w:p>
        </w:tc>
        <w:tc>
          <w:tcPr>
            <w:tcW w:w="1200" w:type="dxa"/>
            <w:tcBorders>
              <w:top w:val="single" w:sz="4" w:space="0" w:color="000000"/>
              <w:left w:val="single" w:sz="4" w:space="0" w:color="000000"/>
              <w:bottom w:val="single" w:sz="4" w:space="0" w:color="000000"/>
              <w:right w:val="single" w:sz="4" w:space="0" w:color="000000"/>
            </w:tcBorders>
            <w:vAlign w:val="center"/>
          </w:tcPr>
          <w:p w14:paraId="12315A78"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w:t>
            </w:r>
          </w:p>
        </w:tc>
        <w:tc>
          <w:tcPr>
            <w:tcW w:w="1412" w:type="dxa"/>
            <w:tcBorders>
              <w:top w:val="single" w:sz="4" w:space="0" w:color="000000"/>
              <w:left w:val="single" w:sz="4" w:space="0" w:color="000000"/>
              <w:bottom w:val="single" w:sz="4" w:space="0" w:color="000000"/>
              <w:right w:val="single" w:sz="4" w:space="0" w:color="000000"/>
            </w:tcBorders>
            <w:vAlign w:val="center"/>
          </w:tcPr>
          <w:p w14:paraId="0A68775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w:t>
            </w:r>
          </w:p>
        </w:tc>
        <w:tc>
          <w:tcPr>
            <w:tcW w:w="1413" w:type="dxa"/>
            <w:tcBorders>
              <w:top w:val="single" w:sz="4" w:space="0" w:color="000000"/>
              <w:left w:val="single" w:sz="4" w:space="0" w:color="000000"/>
              <w:bottom w:val="single" w:sz="4" w:space="0" w:color="000000"/>
              <w:right w:val="single" w:sz="4" w:space="0" w:color="000000"/>
            </w:tcBorders>
            <w:vAlign w:val="center"/>
          </w:tcPr>
          <w:p w14:paraId="64B67AC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w:t>
            </w:r>
          </w:p>
        </w:tc>
        <w:tc>
          <w:tcPr>
            <w:tcW w:w="1087" w:type="dxa"/>
            <w:tcBorders>
              <w:top w:val="single" w:sz="4" w:space="0" w:color="000000"/>
              <w:left w:val="single" w:sz="4" w:space="0" w:color="000000"/>
              <w:bottom w:val="single" w:sz="4" w:space="0" w:color="000000"/>
              <w:right w:val="single" w:sz="4" w:space="0" w:color="000000"/>
            </w:tcBorders>
            <w:vAlign w:val="center"/>
          </w:tcPr>
          <w:p w14:paraId="4791E78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w:t>
            </w:r>
          </w:p>
        </w:tc>
        <w:tc>
          <w:tcPr>
            <w:tcW w:w="1004" w:type="dxa"/>
            <w:tcBorders>
              <w:top w:val="single" w:sz="4" w:space="0" w:color="000000"/>
              <w:left w:val="single" w:sz="4" w:space="0" w:color="000000"/>
              <w:bottom w:val="single" w:sz="4" w:space="0" w:color="000000"/>
              <w:right w:val="single" w:sz="4" w:space="0" w:color="000000"/>
            </w:tcBorders>
            <w:vAlign w:val="center"/>
          </w:tcPr>
          <w:p w14:paraId="436C3D2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w:t>
            </w:r>
          </w:p>
        </w:tc>
      </w:tr>
      <w:tr w:rsidR="00AC3C1A" w14:paraId="2145A82F"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3226A9E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Delta forest</w:t>
            </w:r>
          </w:p>
        </w:tc>
        <w:tc>
          <w:tcPr>
            <w:tcW w:w="1200" w:type="dxa"/>
            <w:tcBorders>
              <w:top w:val="single" w:sz="4" w:space="0" w:color="000000"/>
              <w:left w:val="single" w:sz="4" w:space="0" w:color="000000"/>
              <w:bottom w:val="single" w:sz="4" w:space="0" w:color="000000"/>
              <w:right w:val="single" w:sz="4" w:space="0" w:color="000000"/>
            </w:tcBorders>
            <w:vAlign w:val="center"/>
          </w:tcPr>
          <w:p w14:paraId="105010E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-0.61</w:t>
            </w:r>
          </w:p>
        </w:tc>
        <w:tc>
          <w:tcPr>
            <w:tcW w:w="1412" w:type="dxa"/>
            <w:tcBorders>
              <w:top w:val="single" w:sz="4" w:space="0" w:color="000000"/>
              <w:left w:val="single" w:sz="4" w:space="0" w:color="000000"/>
              <w:bottom w:val="single" w:sz="4" w:space="0" w:color="000000"/>
              <w:right w:val="single" w:sz="4" w:space="0" w:color="000000"/>
            </w:tcBorders>
            <w:vAlign w:val="center"/>
          </w:tcPr>
          <w:p w14:paraId="6AA4500B" w14:textId="17C4D0D3"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4.09</w:t>
            </w:r>
          </w:p>
        </w:tc>
        <w:tc>
          <w:tcPr>
            <w:tcW w:w="1413" w:type="dxa"/>
            <w:tcBorders>
              <w:top w:val="single" w:sz="4" w:space="0" w:color="000000"/>
              <w:left w:val="single" w:sz="4" w:space="0" w:color="000000"/>
              <w:bottom w:val="single" w:sz="4" w:space="0" w:color="000000"/>
              <w:right w:val="single" w:sz="4" w:space="0" w:color="000000"/>
            </w:tcBorders>
            <w:vAlign w:val="center"/>
          </w:tcPr>
          <w:p w14:paraId="3C9F9AB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51FEA3A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-78.68</w:t>
            </w:r>
          </w:p>
        </w:tc>
        <w:tc>
          <w:tcPr>
            <w:tcW w:w="1004" w:type="dxa"/>
            <w:tcBorders>
              <w:top w:val="single" w:sz="4" w:space="0" w:color="000000"/>
              <w:left w:val="single" w:sz="4" w:space="0" w:color="000000"/>
              <w:bottom w:val="single" w:sz="4" w:space="0" w:color="000000"/>
              <w:right w:val="single" w:sz="4" w:space="0" w:color="000000"/>
            </w:tcBorders>
            <w:vAlign w:val="center"/>
          </w:tcPr>
          <w:p w14:paraId="30D9740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45.04</w:t>
            </w:r>
          </w:p>
        </w:tc>
      </w:tr>
      <w:tr w:rsidR="00AC3C1A" w14:paraId="44C2D580"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851D2EB"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Delta pos forest</w:t>
            </w:r>
          </w:p>
        </w:tc>
        <w:tc>
          <w:tcPr>
            <w:tcW w:w="1200" w:type="dxa"/>
            <w:tcBorders>
              <w:top w:val="single" w:sz="4" w:space="0" w:color="000000"/>
              <w:left w:val="single" w:sz="4" w:space="0" w:color="000000"/>
              <w:bottom w:val="single" w:sz="4" w:space="0" w:color="000000"/>
              <w:right w:val="single" w:sz="4" w:space="0" w:color="000000"/>
            </w:tcBorders>
            <w:vAlign w:val="center"/>
          </w:tcPr>
          <w:p w14:paraId="46152B8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0.37</w:t>
            </w:r>
          </w:p>
        </w:tc>
        <w:tc>
          <w:tcPr>
            <w:tcW w:w="1412" w:type="dxa"/>
            <w:tcBorders>
              <w:top w:val="single" w:sz="4" w:space="0" w:color="000000"/>
              <w:left w:val="single" w:sz="4" w:space="0" w:color="000000"/>
              <w:bottom w:val="single" w:sz="4" w:space="0" w:color="000000"/>
              <w:right w:val="single" w:sz="4" w:space="0" w:color="000000"/>
            </w:tcBorders>
            <w:vAlign w:val="center"/>
          </w:tcPr>
          <w:p w14:paraId="3534CA8B" w14:textId="38CF2EC8"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1.68</w:t>
            </w:r>
          </w:p>
        </w:tc>
        <w:tc>
          <w:tcPr>
            <w:tcW w:w="1413" w:type="dxa"/>
            <w:tcBorders>
              <w:top w:val="single" w:sz="4" w:space="0" w:color="000000"/>
              <w:left w:val="single" w:sz="4" w:space="0" w:color="000000"/>
              <w:bottom w:val="single" w:sz="4" w:space="0" w:color="000000"/>
              <w:right w:val="single" w:sz="4" w:space="0" w:color="000000"/>
            </w:tcBorders>
            <w:vAlign w:val="center"/>
          </w:tcPr>
          <w:p w14:paraId="454AF5CF"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67C4F2B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099F711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45.04</w:t>
            </w:r>
          </w:p>
        </w:tc>
      </w:tr>
      <w:tr w:rsidR="00AC3C1A" w14:paraId="00321B5E"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1856E4A"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Delta neg forest</w:t>
            </w:r>
          </w:p>
        </w:tc>
        <w:tc>
          <w:tcPr>
            <w:tcW w:w="1200" w:type="dxa"/>
            <w:tcBorders>
              <w:top w:val="single" w:sz="4" w:space="0" w:color="000000"/>
              <w:left w:val="single" w:sz="4" w:space="0" w:color="000000"/>
              <w:bottom w:val="single" w:sz="4" w:space="0" w:color="000000"/>
              <w:right w:val="single" w:sz="4" w:space="0" w:color="000000"/>
            </w:tcBorders>
            <w:vAlign w:val="center"/>
          </w:tcPr>
          <w:p w14:paraId="76E4B7B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0.99</w:t>
            </w:r>
          </w:p>
        </w:tc>
        <w:tc>
          <w:tcPr>
            <w:tcW w:w="1412" w:type="dxa"/>
            <w:tcBorders>
              <w:top w:val="single" w:sz="4" w:space="0" w:color="000000"/>
              <w:left w:val="single" w:sz="4" w:space="0" w:color="000000"/>
              <w:bottom w:val="single" w:sz="4" w:space="0" w:color="000000"/>
              <w:right w:val="single" w:sz="4" w:space="0" w:color="000000"/>
            </w:tcBorders>
            <w:vAlign w:val="center"/>
          </w:tcPr>
          <w:p w14:paraId="3F69C9F8" w14:textId="6E36BFB8"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3.63</w:t>
            </w:r>
          </w:p>
        </w:tc>
        <w:tc>
          <w:tcPr>
            <w:tcW w:w="1413" w:type="dxa"/>
            <w:tcBorders>
              <w:top w:val="single" w:sz="4" w:space="0" w:color="000000"/>
              <w:left w:val="single" w:sz="4" w:space="0" w:color="000000"/>
              <w:bottom w:val="single" w:sz="4" w:space="0" w:color="000000"/>
              <w:right w:val="single" w:sz="4" w:space="0" w:color="000000"/>
            </w:tcBorders>
            <w:vAlign w:val="center"/>
          </w:tcPr>
          <w:p w14:paraId="5875FB4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41366209"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5E5BBB6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78.68</w:t>
            </w:r>
          </w:p>
        </w:tc>
      </w:tr>
      <w:tr w:rsidR="00AC3C1A" w14:paraId="7092F176"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1D50A5A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Delta wetland</w:t>
            </w:r>
          </w:p>
        </w:tc>
        <w:tc>
          <w:tcPr>
            <w:tcW w:w="1200" w:type="dxa"/>
            <w:tcBorders>
              <w:top w:val="single" w:sz="4" w:space="0" w:color="000000"/>
              <w:left w:val="single" w:sz="4" w:space="0" w:color="000000"/>
              <w:bottom w:val="single" w:sz="4" w:space="0" w:color="000000"/>
              <w:right w:val="single" w:sz="4" w:space="0" w:color="000000"/>
            </w:tcBorders>
            <w:vAlign w:val="center"/>
          </w:tcPr>
          <w:p w14:paraId="39F02D4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0.019</w:t>
            </w:r>
          </w:p>
        </w:tc>
        <w:tc>
          <w:tcPr>
            <w:tcW w:w="1412" w:type="dxa"/>
            <w:tcBorders>
              <w:top w:val="single" w:sz="4" w:space="0" w:color="000000"/>
              <w:left w:val="single" w:sz="4" w:space="0" w:color="000000"/>
              <w:bottom w:val="single" w:sz="4" w:space="0" w:color="000000"/>
              <w:right w:val="single" w:sz="4" w:space="0" w:color="000000"/>
            </w:tcBorders>
            <w:vAlign w:val="center"/>
          </w:tcPr>
          <w:p w14:paraId="4E0689DC" w14:textId="7F60AFAE"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0.45</w:t>
            </w:r>
          </w:p>
        </w:tc>
        <w:tc>
          <w:tcPr>
            <w:tcW w:w="1413" w:type="dxa"/>
            <w:tcBorders>
              <w:top w:val="single" w:sz="4" w:space="0" w:color="000000"/>
              <w:left w:val="single" w:sz="4" w:space="0" w:color="000000"/>
              <w:bottom w:val="single" w:sz="4" w:space="0" w:color="000000"/>
              <w:right w:val="single" w:sz="4" w:space="0" w:color="000000"/>
            </w:tcBorders>
            <w:vAlign w:val="center"/>
          </w:tcPr>
          <w:p w14:paraId="6BE3A12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16AB168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-5.57</w:t>
            </w:r>
          </w:p>
        </w:tc>
        <w:tc>
          <w:tcPr>
            <w:tcW w:w="1004" w:type="dxa"/>
            <w:tcBorders>
              <w:top w:val="single" w:sz="4" w:space="0" w:color="000000"/>
              <w:left w:val="single" w:sz="4" w:space="0" w:color="000000"/>
              <w:bottom w:val="single" w:sz="4" w:space="0" w:color="000000"/>
              <w:right w:val="single" w:sz="4" w:space="0" w:color="000000"/>
            </w:tcBorders>
            <w:vAlign w:val="center"/>
          </w:tcPr>
          <w:p w14:paraId="3C8C61D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10.53</w:t>
            </w:r>
          </w:p>
        </w:tc>
      </w:tr>
      <w:tr w:rsidR="00AC3C1A" w14:paraId="3783B660"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50463314"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Delta pos wetland</w:t>
            </w:r>
          </w:p>
        </w:tc>
        <w:tc>
          <w:tcPr>
            <w:tcW w:w="1200" w:type="dxa"/>
            <w:tcBorders>
              <w:top w:val="single" w:sz="4" w:space="0" w:color="000000"/>
              <w:left w:val="single" w:sz="4" w:space="0" w:color="000000"/>
              <w:bottom w:val="single" w:sz="4" w:space="0" w:color="000000"/>
              <w:right w:val="single" w:sz="4" w:space="0" w:color="000000"/>
            </w:tcBorders>
            <w:vAlign w:val="center"/>
          </w:tcPr>
          <w:p w14:paraId="30225FC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0.06</w:t>
            </w:r>
          </w:p>
        </w:tc>
        <w:tc>
          <w:tcPr>
            <w:tcW w:w="1412" w:type="dxa"/>
            <w:tcBorders>
              <w:top w:val="single" w:sz="4" w:space="0" w:color="000000"/>
              <w:left w:val="single" w:sz="4" w:space="0" w:color="000000"/>
              <w:bottom w:val="single" w:sz="4" w:space="0" w:color="000000"/>
              <w:right w:val="single" w:sz="4" w:space="0" w:color="000000"/>
            </w:tcBorders>
            <w:vAlign w:val="center"/>
          </w:tcPr>
          <w:p w14:paraId="31C23E00" w14:textId="6011DE43"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0.38</w:t>
            </w:r>
          </w:p>
        </w:tc>
        <w:tc>
          <w:tcPr>
            <w:tcW w:w="1413" w:type="dxa"/>
            <w:tcBorders>
              <w:top w:val="single" w:sz="4" w:space="0" w:color="000000"/>
              <w:left w:val="single" w:sz="4" w:space="0" w:color="000000"/>
              <w:bottom w:val="single" w:sz="4" w:space="0" w:color="000000"/>
              <w:right w:val="single" w:sz="4" w:space="0" w:color="000000"/>
            </w:tcBorders>
            <w:vAlign w:val="center"/>
          </w:tcPr>
          <w:p w14:paraId="03D1498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87" w:type="dxa"/>
            <w:tcBorders>
              <w:top w:val="single" w:sz="4" w:space="0" w:color="000000"/>
              <w:left w:val="single" w:sz="4" w:space="0" w:color="000000"/>
              <w:bottom w:val="single" w:sz="4" w:space="0" w:color="000000"/>
              <w:right w:val="single" w:sz="4" w:space="0" w:color="000000"/>
            </w:tcBorders>
            <w:vAlign w:val="center"/>
          </w:tcPr>
          <w:p w14:paraId="0EFDF352"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3F6C444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10.53</w:t>
            </w:r>
          </w:p>
        </w:tc>
      </w:tr>
      <w:tr w:rsidR="00AC3C1A" w14:paraId="25D18B90"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52F85A43"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Delta neg wetland</w:t>
            </w:r>
          </w:p>
        </w:tc>
        <w:tc>
          <w:tcPr>
            <w:tcW w:w="1200" w:type="dxa"/>
            <w:tcBorders>
              <w:top w:val="single" w:sz="4" w:space="0" w:color="000000"/>
              <w:left w:val="single" w:sz="4" w:space="0" w:color="000000"/>
              <w:bottom w:val="single" w:sz="4" w:space="0" w:color="000000"/>
              <w:right w:val="single" w:sz="4" w:space="0" w:color="000000"/>
            </w:tcBorders>
            <w:vAlign w:val="center"/>
          </w:tcPr>
          <w:p w14:paraId="1CABB0E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0.04</w:t>
            </w:r>
          </w:p>
        </w:tc>
        <w:tc>
          <w:tcPr>
            <w:tcW w:w="1412" w:type="dxa"/>
            <w:tcBorders>
              <w:top w:val="single" w:sz="4" w:space="0" w:color="000000"/>
              <w:left w:val="single" w:sz="4" w:space="0" w:color="000000"/>
              <w:bottom w:val="single" w:sz="4" w:space="0" w:color="000000"/>
              <w:right w:val="single" w:sz="4" w:space="0" w:color="000000"/>
            </w:tcBorders>
            <w:vAlign w:val="center"/>
          </w:tcPr>
          <w:p w14:paraId="01AF6638" w14:textId="46236A4B"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0.22</w:t>
            </w:r>
          </w:p>
        </w:tc>
        <w:tc>
          <w:tcPr>
            <w:tcW w:w="1413" w:type="dxa"/>
            <w:tcBorders>
              <w:top w:val="single" w:sz="4" w:space="0" w:color="000000"/>
              <w:left w:val="single" w:sz="4" w:space="0" w:color="000000"/>
              <w:bottom w:val="single" w:sz="4" w:space="0" w:color="000000"/>
              <w:right w:val="single" w:sz="4" w:space="0" w:color="000000"/>
            </w:tcBorders>
            <w:vAlign w:val="center"/>
          </w:tcPr>
          <w:p w14:paraId="40F117F5"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87" w:type="dxa"/>
            <w:tcBorders>
              <w:top w:val="single" w:sz="4" w:space="0" w:color="000000"/>
              <w:left w:val="single" w:sz="4" w:space="0" w:color="000000"/>
              <w:bottom w:val="single" w:sz="4" w:space="0" w:color="000000"/>
              <w:right w:val="single" w:sz="4" w:space="0" w:color="000000"/>
            </w:tcBorders>
            <w:vAlign w:val="center"/>
          </w:tcPr>
          <w:p w14:paraId="7C30F2E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7CE2D9F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5.57</w:t>
            </w:r>
          </w:p>
        </w:tc>
      </w:tr>
      <w:tr w:rsidR="00AC3C1A" w14:paraId="2FD48195"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72E3E64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Delta grassland</w:t>
            </w:r>
          </w:p>
        </w:tc>
        <w:tc>
          <w:tcPr>
            <w:tcW w:w="1200" w:type="dxa"/>
            <w:tcBorders>
              <w:top w:val="single" w:sz="4" w:space="0" w:color="000000"/>
              <w:left w:val="single" w:sz="4" w:space="0" w:color="000000"/>
              <w:bottom w:val="single" w:sz="4" w:space="0" w:color="000000"/>
              <w:right w:val="single" w:sz="4" w:space="0" w:color="000000"/>
            </w:tcBorders>
            <w:vAlign w:val="center"/>
          </w:tcPr>
          <w:p w14:paraId="2C054EBD"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-0.34</w:t>
            </w:r>
          </w:p>
        </w:tc>
        <w:tc>
          <w:tcPr>
            <w:tcW w:w="1412" w:type="dxa"/>
            <w:tcBorders>
              <w:top w:val="single" w:sz="4" w:space="0" w:color="000000"/>
              <w:left w:val="single" w:sz="4" w:space="0" w:color="000000"/>
              <w:bottom w:val="single" w:sz="4" w:space="0" w:color="000000"/>
              <w:right w:val="single" w:sz="4" w:space="0" w:color="000000"/>
            </w:tcBorders>
            <w:vAlign w:val="center"/>
          </w:tcPr>
          <w:p w14:paraId="62AA7DB4" w14:textId="6C9BB3E6"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4.70</w:t>
            </w:r>
          </w:p>
        </w:tc>
        <w:tc>
          <w:tcPr>
            <w:tcW w:w="1413" w:type="dxa"/>
            <w:tcBorders>
              <w:top w:val="single" w:sz="4" w:space="0" w:color="000000"/>
              <w:left w:val="single" w:sz="4" w:space="0" w:color="000000"/>
              <w:bottom w:val="single" w:sz="4" w:space="0" w:color="000000"/>
              <w:right w:val="single" w:sz="4" w:space="0" w:color="000000"/>
            </w:tcBorders>
            <w:vAlign w:val="center"/>
          </w:tcPr>
          <w:p w14:paraId="41A5427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-0.10</w:t>
            </w:r>
          </w:p>
        </w:tc>
        <w:tc>
          <w:tcPr>
            <w:tcW w:w="1087" w:type="dxa"/>
            <w:tcBorders>
              <w:top w:val="single" w:sz="4" w:space="0" w:color="000000"/>
              <w:left w:val="single" w:sz="4" w:space="0" w:color="000000"/>
              <w:bottom w:val="single" w:sz="4" w:space="0" w:color="000000"/>
              <w:right w:val="single" w:sz="4" w:space="0" w:color="000000"/>
            </w:tcBorders>
            <w:vAlign w:val="center"/>
          </w:tcPr>
          <w:p w14:paraId="7BF30A5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-45.04</w:t>
            </w:r>
          </w:p>
        </w:tc>
        <w:tc>
          <w:tcPr>
            <w:tcW w:w="1004" w:type="dxa"/>
            <w:tcBorders>
              <w:top w:val="single" w:sz="4" w:space="0" w:color="000000"/>
              <w:left w:val="single" w:sz="4" w:space="0" w:color="000000"/>
              <w:bottom w:val="single" w:sz="4" w:space="0" w:color="000000"/>
              <w:right w:val="single" w:sz="4" w:space="0" w:color="000000"/>
            </w:tcBorders>
            <w:vAlign w:val="center"/>
          </w:tcPr>
          <w:p w14:paraId="35E1BB20"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78.66</w:t>
            </w:r>
          </w:p>
        </w:tc>
      </w:tr>
      <w:tr w:rsidR="00AC3C1A" w14:paraId="4742DB8C"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67C0B7F"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Delta pos grassland</w:t>
            </w:r>
          </w:p>
        </w:tc>
        <w:tc>
          <w:tcPr>
            <w:tcW w:w="1200" w:type="dxa"/>
            <w:tcBorders>
              <w:top w:val="single" w:sz="4" w:space="0" w:color="000000"/>
              <w:left w:val="single" w:sz="4" w:space="0" w:color="000000"/>
              <w:bottom w:val="single" w:sz="4" w:space="0" w:color="000000"/>
              <w:right w:val="single" w:sz="4" w:space="0" w:color="000000"/>
            </w:tcBorders>
            <w:vAlign w:val="center"/>
          </w:tcPr>
          <w:p w14:paraId="5FD1BCD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0.87</w:t>
            </w:r>
          </w:p>
        </w:tc>
        <w:tc>
          <w:tcPr>
            <w:tcW w:w="1412" w:type="dxa"/>
            <w:tcBorders>
              <w:top w:val="single" w:sz="4" w:space="0" w:color="000000"/>
              <w:left w:val="single" w:sz="4" w:space="0" w:color="000000"/>
              <w:bottom w:val="single" w:sz="4" w:space="0" w:color="000000"/>
              <w:right w:val="single" w:sz="4" w:space="0" w:color="000000"/>
            </w:tcBorders>
            <w:vAlign w:val="center"/>
          </w:tcPr>
          <w:p w14:paraId="0C4726D5" w14:textId="57A2BF8E"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3.59</w:t>
            </w:r>
          </w:p>
        </w:tc>
        <w:tc>
          <w:tcPr>
            <w:tcW w:w="1413" w:type="dxa"/>
            <w:tcBorders>
              <w:top w:val="single" w:sz="4" w:space="0" w:color="000000"/>
              <w:left w:val="single" w:sz="4" w:space="0" w:color="000000"/>
              <w:bottom w:val="single" w:sz="4" w:space="0" w:color="000000"/>
              <w:right w:val="single" w:sz="4" w:space="0" w:color="000000"/>
            </w:tcBorders>
            <w:vAlign w:val="center"/>
          </w:tcPr>
          <w:p w14:paraId="20A963DE"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1D68EEC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5D9C10F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78.66</w:t>
            </w:r>
          </w:p>
        </w:tc>
      </w:tr>
      <w:tr w:rsidR="00AC3C1A" w14:paraId="70ACC7A9"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6AED5636"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Delta neg grassland</w:t>
            </w:r>
          </w:p>
        </w:tc>
        <w:tc>
          <w:tcPr>
            <w:tcW w:w="1200" w:type="dxa"/>
            <w:tcBorders>
              <w:top w:val="single" w:sz="4" w:space="0" w:color="000000"/>
              <w:left w:val="single" w:sz="4" w:space="0" w:color="000000"/>
              <w:bottom w:val="single" w:sz="4" w:space="0" w:color="000000"/>
              <w:right w:val="single" w:sz="4" w:space="0" w:color="000000"/>
            </w:tcBorders>
            <w:vAlign w:val="center"/>
          </w:tcPr>
          <w:p w14:paraId="2E1132F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1.21</w:t>
            </w:r>
          </w:p>
        </w:tc>
        <w:tc>
          <w:tcPr>
            <w:tcW w:w="1412" w:type="dxa"/>
            <w:tcBorders>
              <w:top w:val="single" w:sz="4" w:space="0" w:color="000000"/>
              <w:left w:val="single" w:sz="4" w:space="0" w:color="000000"/>
              <w:bottom w:val="single" w:sz="4" w:space="0" w:color="000000"/>
              <w:right w:val="single" w:sz="4" w:space="0" w:color="000000"/>
            </w:tcBorders>
            <w:vAlign w:val="center"/>
          </w:tcPr>
          <w:p w14:paraId="64DD873F" w14:textId="01163E01"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2.66</w:t>
            </w:r>
          </w:p>
        </w:tc>
        <w:tc>
          <w:tcPr>
            <w:tcW w:w="1413" w:type="dxa"/>
            <w:tcBorders>
              <w:top w:val="single" w:sz="4" w:space="0" w:color="000000"/>
              <w:left w:val="single" w:sz="4" w:space="0" w:color="000000"/>
              <w:bottom w:val="single" w:sz="4" w:space="0" w:color="000000"/>
              <w:right w:val="single" w:sz="4" w:space="0" w:color="000000"/>
            </w:tcBorders>
            <w:vAlign w:val="center"/>
          </w:tcPr>
          <w:p w14:paraId="219A6158"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0.10</w:t>
            </w:r>
          </w:p>
        </w:tc>
        <w:tc>
          <w:tcPr>
            <w:tcW w:w="1087" w:type="dxa"/>
            <w:tcBorders>
              <w:top w:val="single" w:sz="4" w:space="0" w:color="000000"/>
              <w:left w:val="single" w:sz="4" w:space="0" w:color="000000"/>
              <w:bottom w:val="single" w:sz="4" w:space="0" w:color="000000"/>
              <w:right w:val="single" w:sz="4" w:space="0" w:color="000000"/>
            </w:tcBorders>
            <w:vAlign w:val="center"/>
          </w:tcPr>
          <w:p w14:paraId="3A951E3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05B44AF8"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45.04</w:t>
            </w:r>
          </w:p>
        </w:tc>
      </w:tr>
      <w:tr w:rsidR="00AC3C1A" w14:paraId="4DA36BE4"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2F7487BF"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Delta cropland</w:t>
            </w:r>
          </w:p>
        </w:tc>
        <w:tc>
          <w:tcPr>
            <w:tcW w:w="1200" w:type="dxa"/>
            <w:tcBorders>
              <w:top w:val="single" w:sz="4" w:space="0" w:color="000000"/>
              <w:left w:val="single" w:sz="4" w:space="0" w:color="000000"/>
              <w:bottom w:val="single" w:sz="4" w:space="0" w:color="000000"/>
              <w:right w:val="single" w:sz="4" w:space="0" w:color="000000"/>
            </w:tcBorders>
            <w:vAlign w:val="center"/>
          </w:tcPr>
          <w:p w14:paraId="24886CDA"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0.63</w:t>
            </w:r>
          </w:p>
        </w:tc>
        <w:tc>
          <w:tcPr>
            <w:tcW w:w="1412" w:type="dxa"/>
            <w:tcBorders>
              <w:top w:val="single" w:sz="4" w:space="0" w:color="000000"/>
              <w:left w:val="single" w:sz="4" w:space="0" w:color="000000"/>
              <w:bottom w:val="single" w:sz="4" w:space="0" w:color="000000"/>
              <w:right w:val="single" w:sz="4" w:space="0" w:color="000000"/>
            </w:tcBorders>
            <w:vAlign w:val="center"/>
          </w:tcPr>
          <w:p w14:paraId="20C49F18" w14:textId="040FFCCE"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2.28</w:t>
            </w:r>
          </w:p>
        </w:tc>
        <w:tc>
          <w:tcPr>
            <w:tcW w:w="1413" w:type="dxa"/>
            <w:tcBorders>
              <w:top w:val="single" w:sz="4" w:space="0" w:color="000000"/>
              <w:left w:val="single" w:sz="4" w:space="0" w:color="000000"/>
              <w:bottom w:val="single" w:sz="4" w:space="0" w:color="000000"/>
              <w:right w:val="single" w:sz="4" w:space="0" w:color="000000"/>
            </w:tcBorders>
            <w:vAlign w:val="center"/>
          </w:tcPr>
          <w:p w14:paraId="3218228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62F16178"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-23.91</w:t>
            </w:r>
          </w:p>
        </w:tc>
        <w:tc>
          <w:tcPr>
            <w:tcW w:w="1004" w:type="dxa"/>
            <w:tcBorders>
              <w:top w:val="single" w:sz="4" w:space="0" w:color="000000"/>
              <w:left w:val="single" w:sz="4" w:space="0" w:color="000000"/>
              <w:bottom w:val="single" w:sz="4" w:space="0" w:color="000000"/>
              <w:right w:val="single" w:sz="4" w:space="0" w:color="000000"/>
            </w:tcBorders>
            <w:vAlign w:val="center"/>
          </w:tcPr>
          <w:p w14:paraId="61351CE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31.05</w:t>
            </w:r>
          </w:p>
        </w:tc>
      </w:tr>
      <w:tr w:rsidR="00AC3C1A" w14:paraId="045DAFEF"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116EE1B9"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Delta pos cropland</w:t>
            </w:r>
          </w:p>
        </w:tc>
        <w:tc>
          <w:tcPr>
            <w:tcW w:w="1200" w:type="dxa"/>
            <w:tcBorders>
              <w:top w:val="single" w:sz="4" w:space="0" w:color="000000"/>
              <w:left w:val="single" w:sz="4" w:space="0" w:color="000000"/>
              <w:bottom w:val="single" w:sz="4" w:space="0" w:color="000000"/>
              <w:right w:val="single" w:sz="4" w:space="0" w:color="000000"/>
            </w:tcBorders>
            <w:vAlign w:val="center"/>
          </w:tcPr>
          <w:p w14:paraId="65D62C27"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0.78</w:t>
            </w:r>
          </w:p>
        </w:tc>
        <w:tc>
          <w:tcPr>
            <w:tcW w:w="1412" w:type="dxa"/>
            <w:tcBorders>
              <w:top w:val="single" w:sz="4" w:space="0" w:color="000000"/>
              <w:left w:val="single" w:sz="4" w:space="0" w:color="000000"/>
              <w:bottom w:val="single" w:sz="4" w:space="0" w:color="000000"/>
              <w:right w:val="single" w:sz="4" w:space="0" w:color="000000"/>
            </w:tcBorders>
            <w:vAlign w:val="center"/>
          </w:tcPr>
          <w:p w14:paraId="6468CBFA" w14:textId="17096107"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2.06</w:t>
            </w:r>
          </w:p>
        </w:tc>
        <w:tc>
          <w:tcPr>
            <w:tcW w:w="1413" w:type="dxa"/>
            <w:tcBorders>
              <w:top w:val="single" w:sz="4" w:space="0" w:color="000000"/>
              <w:left w:val="single" w:sz="4" w:space="0" w:color="000000"/>
              <w:bottom w:val="single" w:sz="4" w:space="0" w:color="000000"/>
              <w:right w:val="single" w:sz="4" w:space="0" w:color="000000"/>
            </w:tcBorders>
            <w:vAlign w:val="center"/>
          </w:tcPr>
          <w:p w14:paraId="236620AC"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20001AB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3F0D82BF"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31.05</w:t>
            </w:r>
          </w:p>
        </w:tc>
      </w:tr>
      <w:tr w:rsidR="00AC3C1A" w14:paraId="0E837871"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19330F6F" w14:textId="77777777" w:rsidR="00AC3C1A" w:rsidRPr="002F7390" w:rsidRDefault="00C067C2">
            <w:pPr>
              <w:widowControl w:val="0"/>
              <w:spacing w:after="0"/>
              <w:rPr>
                <w:sz w:val="20"/>
                <w:szCs w:val="20"/>
              </w:rPr>
            </w:pPr>
            <w:r w:rsidRPr="002F7390">
              <w:rPr>
                <w:rFonts w:ascii="Times New Roman" w:hAnsi="Times New Roman" w:cs="Times New Roman"/>
                <w:b/>
                <w:bCs/>
                <w:sz w:val="20"/>
                <w:szCs w:val="20"/>
                <w:lang w:eastAsia="en-GB"/>
              </w:rPr>
              <w:t>Delta neg cropland</w:t>
            </w:r>
          </w:p>
        </w:tc>
        <w:tc>
          <w:tcPr>
            <w:tcW w:w="1200" w:type="dxa"/>
            <w:tcBorders>
              <w:top w:val="single" w:sz="4" w:space="0" w:color="000000"/>
              <w:left w:val="single" w:sz="4" w:space="0" w:color="000000"/>
              <w:bottom w:val="single" w:sz="4" w:space="0" w:color="000000"/>
              <w:right w:val="single" w:sz="4" w:space="0" w:color="000000"/>
            </w:tcBorders>
            <w:vAlign w:val="center"/>
          </w:tcPr>
          <w:p w14:paraId="56E3E43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0.14</w:t>
            </w:r>
          </w:p>
        </w:tc>
        <w:tc>
          <w:tcPr>
            <w:tcW w:w="1412" w:type="dxa"/>
            <w:tcBorders>
              <w:top w:val="single" w:sz="4" w:space="0" w:color="000000"/>
              <w:left w:val="single" w:sz="4" w:space="0" w:color="000000"/>
              <w:bottom w:val="single" w:sz="4" w:space="0" w:color="000000"/>
              <w:right w:val="single" w:sz="4" w:space="0" w:color="000000"/>
            </w:tcBorders>
            <w:vAlign w:val="center"/>
          </w:tcPr>
          <w:p w14:paraId="7FB742CF" w14:textId="1AB3A0E3"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0.84</w:t>
            </w:r>
          </w:p>
        </w:tc>
        <w:tc>
          <w:tcPr>
            <w:tcW w:w="1413" w:type="dxa"/>
            <w:tcBorders>
              <w:top w:val="single" w:sz="4" w:space="0" w:color="000000"/>
              <w:left w:val="single" w:sz="4" w:space="0" w:color="000000"/>
              <w:bottom w:val="single" w:sz="4" w:space="0" w:color="000000"/>
              <w:right w:val="single" w:sz="4" w:space="0" w:color="000000"/>
            </w:tcBorders>
            <w:vAlign w:val="center"/>
          </w:tcPr>
          <w:p w14:paraId="348AF2D1"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5191F9E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w:t>
            </w:r>
          </w:p>
        </w:tc>
        <w:tc>
          <w:tcPr>
            <w:tcW w:w="1004" w:type="dxa"/>
            <w:tcBorders>
              <w:top w:val="single" w:sz="4" w:space="0" w:color="000000"/>
              <w:left w:val="single" w:sz="4" w:space="0" w:color="000000"/>
              <w:bottom w:val="single" w:sz="4" w:space="0" w:color="000000"/>
              <w:right w:val="single" w:sz="4" w:space="0" w:color="000000"/>
            </w:tcBorders>
            <w:vAlign w:val="center"/>
          </w:tcPr>
          <w:p w14:paraId="682C81F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23.91</w:t>
            </w:r>
          </w:p>
        </w:tc>
      </w:tr>
      <w:tr w:rsidR="00AC3C1A" w14:paraId="5820FA72" w14:textId="77777777">
        <w:trPr>
          <w:trHeight w:val="294"/>
        </w:trPr>
        <w:tc>
          <w:tcPr>
            <w:tcW w:w="9229" w:type="dxa"/>
            <w:gridSpan w:val="6"/>
            <w:tcBorders>
              <w:top w:val="single" w:sz="4" w:space="0" w:color="000000"/>
              <w:left w:val="single" w:sz="4" w:space="0" w:color="000000"/>
              <w:bottom w:val="single" w:sz="4" w:space="0" w:color="000000"/>
              <w:right w:val="single" w:sz="4" w:space="0" w:color="000000"/>
            </w:tcBorders>
            <w:vAlign w:val="center"/>
          </w:tcPr>
          <w:p w14:paraId="64B03CFF" w14:textId="77777777" w:rsidR="00AC3C1A" w:rsidRPr="002F7390" w:rsidRDefault="00AC3C1A">
            <w:pPr>
              <w:widowControl w:val="0"/>
              <w:spacing w:after="0"/>
              <w:rPr>
                <w:rFonts w:ascii="Times New Roman" w:hAnsi="Times New Roman" w:cs="Times New Roman"/>
                <w:sz w:val="20"/>
                <w:szCs w:val="20"/>
                <w:lang w:eastAsia="en-GB"/>
              </w:rPr>
            </w:pPr>
          </w:p>
        </w:tc>
      </w:tr>
      <w:tr w:rsidR="00AC3C1A" w14:paraId="79732EED" w14:textId="77777777">
        <w:trPr>
          <w:trHeight w:val="294"/>
        </w:trPr>
        <w:tc>
          <w:tcPr>
            <w:tcW w:w="9229" w:type="dxa"/>
            <w:gridSpan w:val="6"/>
            <w:tcBorders>
              <w:top w:val="single" w:sz="4" w:space="0" w:color="000000"/>
              <w:left w:val="single" w:sz="4" w:space="0" w:color="000000"/>
              <w:bottom w:val="single" w:sz="4" w:space="0" w:color="000000"/>
              <w:right w:val="single" w:sz="4" w:space="0" w:color="000000"/>
            </w:tcBorders>
            <w:vAlign w:val="center"/>
          </w:tcPr>
          <w:p w14:paraId="0434D244" w14:textId="77777777" w:rsidR="00AC3C1A" w:rsidRPr="002F7390" w:rsidRDefault="00C067C2">
            <w:pPr>
              <w:widowControl w:val="0"/>
              <w:spacing w:after="0"/>
              <w:rPr>
                <w:sz w:val="20"/>
                <w:szCs w:val="20"/>
              </w:rPr>
            </w:pPr>
            <w:r w:rsidRPr="002F7390">
              <w:rPr>
                <w:rFonts w:ascii="Times New Roman" w:hAnsi="Times New Roman" w:cs="Times New Roman"/>
                <w:b/>
                <w:bCs/>
                <w:i/>
                <w:iCs/>
                <w:sz w:val="20"/>
                <w:szCs w:val="20"/>
                <w:lang w:eastAsia="en-GB"/>
              </w:rPr>
              <w:t>Biodiversity variables</w:t>
            </w:r>
          </w:p>
        </w:tc>
      </w:tr>
      <w:tr w:rsidR="00AC3C1A" w14:paraId="3F3FEA69"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52DC2B17"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Effective no. species t</w:t>
            </w:r>
            <w:r w:rsidRPr="006A67AE">
              <w:rPr>
                <w:rFonts w:ascii="Times New Roman" w:hAnsi="Times New Roman" w:cs="Times New Roman"/>
                <w:sz w:val="20"/>
                <w:szCs w:val="20"/>
                <w:vertAlign w:val="subscript"/>
                <w:lang w:eastAsia="en-GB"/>
              </w:rPr>
              <w:t>2</w:t>
            </w:r>
          </w:p>
        </w:tc>
        <w:tc>
          <w:tcPr>
            <w:tcW w:w="1200" w:type="dxa"/>
            <w:tcBorders>
              <w:top w:val="single" w:sz="4" w:space="0" w:color="000000"/>
              <w:left w:val="single" w:sz="4" w:space="0" w:color="000000"/>
              <w:bottom w:val="single" w:sz="4" w:space="0" w:color="000000"/>
              <w:right w:val="single" w:sz="4" w:space="0" w:color="000000"/>
            </w:tcBorders>
            <w:vAlign w:val="center"/>
          </w:tcPr>
          <w:p w14:paraId="636DE7E5"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24.29</w:t>
            </w:r>
          </w:p>
        </w:tc>
        <w:tc>
          <w:tcPr>
            <w:tcW w:w="1412" w:type="dxa"/>
            <w:tcBorders>
              <w:top w:val="single" w:sz="4" w:space="0" w:color="000000"/>
              <w:left w:val="single" w:sz="4" w:space="0" w:color="000000"/>
              <w:bottom w:val="single" w:sz="4" w:space="0" w:color="000000"/>
              <w:right w:val="single" w:sz="4" w:space="0" w:color="000000"/>
            </w:tcBorders>
            <w:vAlign w:val="center"/>
          </w:tcPr>
          <w:p w14:paraId="0A663488" w14:textId="3052FAD8"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9.05</w:t>
            </w:r>
          </w:p>
        </w:tc>
        <w:tc>
          <w:tcPr>
            <w:tcW w:w="1413" w:type="dxa"/>
            <w:tcBorders>
              <w:top w:val="single" w:sz="4" w:space="0" w:color="000000"/>
              <w:left w:val="single" w:sz="4" w:space="0" w:color="000000"/>
              <w:bottom w:val="single" w:sz="4" w:space="0" w:color="000000"/>
              <w:right w:val="single" w:sz="4" w:space="0" w:color="000000"/>
            </w:tcBorders>
            <w:vAlign w:val="center"/>
          </w:tcPr>
          <w:p w14:paraId="0DF9EDF2"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24.18</w:t>
            </w:r>
          </w:p>
        </w:tc>
        <w:tc>
          <w:tcPr>
            <w:tcW w:w="1087" w:type="dxa"/>
            <w:tcBorders>
              <w:top w:val="single" w:sz="4" w:space="0" w:color="000000"/>
              <w:left w:val="single" w:sz="4" w:space="0" w:color="000000"/>
              <w:bottom w:val="single" w:sz="4" w:space="0" w:color="000000"/>
              <w:right w:val="single" w:sz="4" w:space="0" w:color="000000"/>
            </w:tcBorders>
            <w:vAlign w:val="center"/>
          </w:tcPr>
          <w:p w14:paraId="482A1AA8"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1.50</w:t>
            </w:r>
          </w:p>
        </w:tc>
        <w:tc>
          <w:tcPr>
            <w:tcW w:w="1004" w:type="dxa"/>
            <w:tcBorders>
              <w:top w:val="single" w:sz="4" w:space="0" w:color="000000"/>
              <w:left w:val="single" w:sz="4" w:space="0" w:color="000000"/>
              <w:bottom w:val="single" w:sz="4" w:space="0" w:color="000000"/>
              <w:right w:val="single" w:sz="4" w:space="0" w:color="000000"/>
            </w:tcBorders>
            <w:vAlign w:val="center"/>
          </w:tcPr>
          <w:p w14:paraId="124D6C49"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51.88</w:t>
            </w:r>
          </w:p>
        </w:tc>
      </w:tr>
      <w:tr w:rsidR="00AC3C1A" w14:paraId="58530281"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12109956"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Effective no. species t</w:t>
            </w:r>
            <w:r w:rsidRPr="006A67AE">
              <w:rPr>
                <w:rFonts w:ascii="Times New Roman" w:hAnsi="Times New Roman" w:cs="Times New Roman"/>
                <w:sz w:val="20"/>
                <w:szCs w:val="20"/>
                <w:vertAlign w:val="subscript"/>
                <w:lang w:eastAsia="en-GB"/>
              </w:rPr>
              <w:t>1</w:t>
            </w:r>
          </w:p>
        </w:tc>
        <w:tc>
          <w:tcPr>
            <w:tcW w:w="1200" w:type="dxa"/>
            <w:tcBorders>
              <w:top w:val="single" w:sz="4" w:space="0" w:color="000000"/>
              <w:left w:val="single" w:sz="4" w:space="0" w:color="000000"/>
              <w:bottom w:val="single" w:sz="4" w:space="0" w:color="000000"/>
              <w:right w:val="single" w:sz="4" w:space="0" w:color="000000"/>
            </w:tcBorders>
            <w:vAlign w:val="center"/>
          </w:tcPr>
          <w:p w14:paraId="21D72DE5"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23.67</w:t>
            </w:r>
          </w:p>
        </w:tc>
        <w:tc>
          <w:tcPr>
            <w:tcW w:w="1412" w:type="dxa"/>
            <w:tcBorders>
              <w:top w:val="single" w:sz="4" w:space="0" w:color="000000"/>
              <w:left w:val="single" w:sz="4" w:space="0" w:color="000000"/>
              <w:bottom w:val="single" w:sz="4" w:space="0" w:color="000000"/>
              <w:right w:val="single" w:sz="4" w:space="0" w:color="000000"/>
            </w:tcBorders>
            <w:vAlign w:val="center"/>
          </w:tcPr>
          <w:p w14:paraId="57085FC4" w14:textId="4CC9332E"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9.27</w:t>
            </w:r>
          </w:p>
        </w:tc>
        <w:tc>
          <w:tcPr>
            <w:tcW w:w="1413" w:type="dxa"/>
            <w:tcBorders>
              <w:top w:val="single" w:sz="4" w:space="0" w:color="000000"/>
              <w:left w:val="single" w:sz="4" w:space="0" w:color="000000"/>
              <w:bottom w:val="single" w:sz="4" w:space="0" w:color="000000"/>
              <w:right w:val="single" w:sz="4" w:space="0" w:color="000000"/>
            </w:tcBorders>
            <w:vAlign w:val="center"/>
          </w:tcPr>
          <w:p w14:paraId="774EB72B"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23.64</w:t>
            </w:r>
          </w:p>
        </w:tc>
        <w:tc>
          <w:tcPr>
            <w:tcW w:w="1087" w:type="dxa"/>
            <w:tcBorders>
              <w:top w:val="single" w:sz="4" w:space="0" w:color="000000"/>
              <w:left w:val="single" w:sz="4" w:space="0" w:color="000000"/>
              <w:bottom w:val="single" w:sz="4" w:space="0" w:color="000000"/>
              <w:right w:val="single" w:sz="4" w:space="0" w:color="000000"/>
            </w:tcBorders>
            <w:vAlign w:val="center"/>
          </w:tcPr>
          <w:p w14:paraId="21D5EC14"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1.35</w:t>
            </w:r>
          </w:p>
        </w:tc>
        <w:tc>
          <w:tcPr>
            <w:tcW w:w="1004" w:type="dxa"/>
            <w:tcBorders>
              <w:top w:val="single" w:sz="4" w:space="0" w:color="000000"/>
              <w:left w:val="single" w:sz="4" w:space="0" w:color="000000"/>
              <w:bottom w:val="single" w:sz="4" w:space="0" w:color="000000"/>
              <w:right w:val="single" w:sz="4" w:space="0" w:color="000000"/>
            </w:tcBorders>
            <w:vAlign w:val="center"/>
          </w:tcPr>
          <w:p w14:paraId="26CE6DB2"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54.16</w:t>
            </w:r>
          </w:p>
        </w:tc>
      </w:tr>
      <w:tr w:rsidR="00AC3C1A" w14:paraId="304B089E" w14:textId="77777777">
        <w:trPr>
          <w:trHeight w:val="294"/>
        </w:trPr>
        <w:tc>
          <w:tcPr>
            <w:tcW w:w="3113" w:type="dxa"/>
            <w:tcBorders>
              <w:top w:val="single" w:sz="4" w:space="0" w:color="000000"/>
              <w:left w:val="single" w:sz="4" w:space="0" w:color="000000"/>
              <w:bottom w:val="single" w:sz="4" w:space="0" w:color="000000"/>
              <w:right w:val="single" w:sz="4" w:space="0" w:color="000000"/>
            </w:tcBorders>
            <w:vAlign w:val="center"/>
          </w:tcPr>
          <w:p w14:paraId="0393FB97"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 xml:space="preserve">Delta Effective no. species </w:t>
            </w:r>
          </w:p>
        </w:tc>
        <w:tc>
          <w:tcPr>
            <w:tcW w:w="1200" w:type="dxa"/>
            <w:tcBorders>
              <w:top w:val="single" w:sz="4" w:space="0" w:color="000000"/>
              <w:left w:val="single" w:sz="4" w:space="0" w:color="000000"/>
              <w:bottom w:val="single" w:sz="4" w:space="0" w:color="000000"/>
              <w:right w:val="single" w:sz="4" w:space="0" w:color="000000"/>
            </w:tcBorders>
            <w:vAlign w:val="center"/>
          </w:tcPr>
          <w:p w14:paraId="5F277279"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0.62</w:t>
            </w:r>
          </w:p>
        </w:tc>
        <w:tc>
          <w:tcPr>
            <w:tcW w:w="1412" w:type="dxa"/>
            <w:tcBorders>
              <w:top w:val="single" w:sz="4" w:space="0" w:color="000000"/>
              <w:left w:val="single" w:sz="4" w:space="0" w:color="000000"/>
              <w:bottom w:val="single" w:sz="4" w:space="0" w:color="000000"/>
              <w:right w:val="single" w:sz="4" w:space="0" w:color="000000"/>
            </w:tcBorders>
            <w:vAlign w:val="center"/>
          </w:tcPr>
          <w:p w14:paraId="075F62A7" w14:textId="7A1658CC" w:rsidR="00AC3C1A" w:rsidRPr="002F7390" w:rsidRDefault="00DD4BAD">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5.84</w:t>
            </w:r>
          </w:p>
        </w:tc>
        <w:tc>
          <w:tcPr>
            <w:tcW w:w="1413" w:type="dxa"/>
            <w:tcBorders>
              <w:top w:val="single" w:sz="4" w:space="0" w:color="000000"/>
              <w:left w:val="single" w:sz="4" w:space="0" w:color="000000"/>
              <w:bottom w:val="single" w:sz="4" w:space="0" w:color="000000"/>
              <w:right w:val="single" w:sz="4" w:space="0" w:color="000000"/>
            </w:tcBorders>
            <w:vAlign w:val="center"/>
          </w:tcPr>
          <w:p w14:paraId="71585A36"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0.49</w:t>
            </w:r>
          </w:p>
        </w:tc>
        <w:tc>
          <w:tcPr>
            <w:tcW w:w="1087" w:type="dxa"/>
            <w:tcBorders>
              <w:top w:val="single" w:sz="4" w:space="0" w:color="000000"/>
              <w:left w:val="single" w:sz="4" w:space="0" w:color="000000"/>
              <w:bottom w:val="single" w:sz="4" w:space="0" w:color="000000"/>
              <w:right w:val="single" w:sz="4" w:space="0" w:color="000000"/>
            </w:tcBorders>
            <w:vAlign w:val="center"/>
          </w:tcPr>
          <w:p w14:paraId="6589B6A3"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-32.04</w:t>
            </w:r>
          </w:p>
        </w:tc>
        <w:tc>
          <w:tcPr>
            <w:tcW w:w="1004" w:type="dxa"/>
            <w:tcBorders>
              <w:top w:val="single" w:sz="4" w:space="0" w:color="000000"/>
              <w:left w:val="single" w:sz="4" w:space="0" w:color="000000"/>
              <w:bottom w:val="single" w:sz="4" w:space="0" w:color="000000"/>
              <w:right w:val="single" w:sz="4" w:space="0" w:color="000000"/>
            </w:tcBorders>
            <w:vAlign w:val="center"/>
          </w:tcPr>
          <w:p w14:paraId="6F307024" w14:textId="77777777" w:rsidR="00AC3C1A" w:rsidRPr="002F7390" w:rsidRDefault="00C067C2">
            <w:pPr>
              <w:widowControl w:val="0"/>
              <w:spacing w:after="0"/>
              <w:rPr>
                <w:sz w:val="20"/>
                <w:szCs w:val="20"/>
              </w:rPr>
            </w:pPr>
            <w:r w:rsidRPr="002F7390">
              <w:rPr>
                <w:rFonts w:ascii="Times New Roman" w:hAnsi="Times New Roman" w:cs="Times New Roman"/>
                <w:sz w:val="20"/>
                <w:szCs w:val="20"/>
                <w:lang w:eastAsia="en-GB"/>
              </w:rPr>
              <w:t>27.84</w:t>
            </w:r>
          </w:p>
        </w:tc>
      </w:tr>
      <w:tr w:rsidR="00AC3C1A" w14:paraId="107D5C7E" w14:textId="77777777">
        <w:trPr>
          <w:trHeight w:val="294"/>
        </w:trPr>
        <w:tc>
          <w:tcPr>
            <w:tcW w:w="3113" w:type="dxa"/>
            <w:tcBorders>
              <w:left w:val="single" w:sz="4" w:space="0" w:color="000000"/>
              <w:bottom w:val="single" w:sz="4" w:space="0" w:color="000000"/>
              <w:right w:val="single" w:sz="4" w:space="0" w:color="000000"/>
            </w:tcBorders>
            <w:vAlign w:val="center"/>
          </w:tcPr>
          <w:p w14:paraId="499672D5"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Species richness t</w:t>
            </w:r>
            <w:r w:rsidRPr="006A67AE">
              <w:rPr>
                <w:rFonts w:ascii="Times New Roman" w:hAnsi="Times New Roman" w:cs="Times New Roman"/>
                <w:sz w:val="20"/>
                <w:szCs w:val="20"/>
                <w:vertAlign w:val="subscript"/>
                <w:lang w:eastAsia="en-GB"/>
              </w:rPr>
              <w:t>2</w:t>
            </w:r>
          </w:p>
        </w:tc>
        <w:tc>
          <w:tcPr>
            <w:tcW w:w="1200" w:type="dxa"/>
            <w:tcBorders>
              <w:left w:val="single" w:sz="4" w:space="0" w:color="000000"/>
              <w:bottom w:val="single" w:sz="4" w:space="0" w:color="000000"/>
              <w:right w:val="single" w:sz="4" w:space="0" w:color="000000"/>
            </w:tcBorders>
            <w:vAlign w:val="center"/>
          </w:tcPr>
          <w:p w14:paraId="2BC042A0" w14:textId="77777777" w:rsidR="00AC3C1A" w:rsidRPr="002F7390" w:rsidRDefault="00C067C2">
            <w:pPr>
              <w:widowControl w:val="0"/>
              <w:spacing w:after="0"/>
              <w:rPr>
                <w:sz w:val="20"/>
                <w:szCs w:val="20"/>
              </w:rPr>
            </w:pPr>
            <w:r w:rsidRPr="002F7390">
              <w:rPr>
                <w:sz w:val="20"/>
                <w:szCs w:val="20"/>
              </w:rPr>
              <w:t>43.02</w:t>
            </w:r>
          </w:p>
        </w:tc>
        <w:tc>
          <w:tcPr>
            <w:tcW w:w="1412" w:type="dxa"/>
            <w:tcBorders>
              <w:left w:val="single" w:sz="4" w:space="0" w:color="000000"/>
              <w:bottom w:val="single" w:sz="4" w:space="0" w:color="000000"/>
              <w:right w:val="single" w:sz="4" w:space="0" w:color="000000"/>
            </w:tcBorders>
            <w:vAlign w:val="center"/>
          </w:tcPr>
          <w:p w14:paraId="09C8C786" w14:textId="4F37D54A" w:rsidR="00AC3C1A" w:rsidRPr="002F7390" w:rsidRDefault="00DD4BAD">
            <w:pPr>
              <w:widowControl w:val="0"/>
              <w:spacing w:after="0"/>
              <w:rPr>
                <w:sz w:val="20"/>
                <w:szCs w:val="20"/>
              </w:rPr>
            </w:pPr>
            <w:r w:rsidRPr="002F7390">
              <w:rPr>
                <w:sz w:val="20"/>
                <w:szCs w:val="20"/>
              </w:rPr>
              <w:t>12.74</w:t>
            </w:r>
          </w:p>
        </w:tc>
        <w:tc>
          <w:tcPr>
            <w:tcW w:w="1413" w:type="dxa"/>
            <w:tcBorders>
              <w:left w:val="single" w:sz="4" w:space="0" w:color="000000"/>
              <w:bottom w:val="single" w:sz="4" w:space="0" w:color="000000"/>
              <w:right w:val="single" w:sz="4" w:space="0" w:color="000000"/>
            </w:tcBorders>
            <w:vAlign w:val="center"/>
          </w:tcPr>
          <w:p w14:paraId="769B1985" w14:textId="77777777" w:rsidR="00AC3C1A" w:rsidRPr="002F7390" w:rsidRDefault="00C067C2">
            <w:pPr>
              <w:widowControl w:val="0"/>
              <w:spacing w:after="0"/>
              <w:rPr>
                <w:sz w:val="20"/>
                <w:szCs w:val="20"/>
              </w:rPr>
            </w:pPr>
            <w:r w:rsidRPr="002F7390">
              <w:rPr>
                <w:sz w:val="20"/>
                <w:szCs w:val="20"/>
              </w:rPr>
              <w:t>44.00</w:t>
            </w:r>
          </w:p>
        </w:tc>
        <w:tc>
          <w:tcPr>
            <w:tcW w:w="1087" w:type="dxa"/>
            <w:tcBorders>
              <w:left w:val="single" w:sz="4" w:space="0" w:color="000000"/>
              <w:bottom w:val="single" w:sz="4" w:space="0" w:color="000000"/>
              <w:right w:val="single" w:sz="4" w:space="0" w:color="000000"/>
            </w:tcBorders>
            <w:vAlign w:val="center"/>
          </w:tcPr>
          <w:p w14:paraId="372F0C36" w14:textId="77777777" w:rsidR="00AC3C1A" w:rsidRPr="002F7390" w:rsidRDefault="00C067C2">
            <w:pPr>
              <w:widowControl w:val="0"/>
              <w:spacing w:after="0"/>
              <w:rPr>
                <w:sz w:val="20"/>
                <w:szCs w:val="20"/>
              </w:rPr>
            </w:pPr>
            <w:r w:rsidRPr="002F7390">
              <w:rPr>
                <w:sz w:val="20"/>
                <w:szCs w:val="20"/>
              </w:rPr>
              <w:t>4.00</w:t>
            </w:r>
          </w:p>
        </w:tc>
        <w:tc>
          <w:tcPr>
            <w:tcW w:w="1004" w:type="dxa"/>
            <w:tcBorders>
              <w:left w:val="single" w:sz="4" w:space="0" w:color="000000"/>
              <w:bottom w:val="single" w:sz="4" w:space="0" w:color="000000"/>
              <w:right w:val="single" w:sz="4" w:space="0" w:color="000000"/>
            </w:tcBorders>
            <w:vAlign w:val="center"/>
          </w:tcPr>
          <w:p w14:paraId="22F44810" w14:textId="77777777" w:rsidR="00AC3C1A" w:rsidRPr="002F7390" w:rsidRDefault="00C067C2">
            <w:pPr>
              <w:widowControl w:val="0"/>
              <w:spacing w:after="0"/>
              <w:rPr>
                <w:sz w:val="20"/>
                <w:szCs w:val="20"/>
              </w:rPr>
            </w:pPr>
            <w:r w:rsidRPr="002F7390">
              <w:rPr>
                <w:sz w:val="20"/>
                <w:szCs w:val="20"/>
              </w:rPr>
              <w:t>87.00</w:t>
            </w:r>
          </w:p>
        </w:tc>
      </w:tr>
      <w:tr w:rsidR="00AC3C1A" w14:paraId="2623657F" w14:textId="77777777">
        <w:trPr>
          <w:trHeight w:val="294"/>
        </w:trPr>
        <w:tc>
          <w:tcPr>
            <w:tcW w:w="3113" w:type="dxa"/>
            <w:tcBorders>
              <w:left w:val="single" w:sz="4" w:space="0" w:color="000000"/>
              <w:bottom w:val="single" w:sz="4" w:space="0" w:color="000000"/>
              <w:right w:val="single" w:sz="4" w:space="0" w:color="000000"/>
            </w:tcBorders>
            <w:vAlign w:val="center"/>
          </w:tcPr>
          <w:p w14:paraId="3451F69C"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Species richness t</w:t>
            </w:r>
            <w:r w:rsidRPr="006A67AE">
              <w:rPr>
                <w:rFonts w:ascii="Times New Roman" w:hAnsi="Times New Roman" w:cs="Times New Roman"/>
                <w:sz w:val="20"/>
                <w:szCs w:val="20"/>
                <w:vertAlign w:val="subscript"/>
                <w:lang w:eastAsia="en-GB"/>
              </w:rPr>
              <w:t>1</w:t>
            </w:r>
          </w:p>
        </w:tc>
        <w:tc>
          <w:tcPr>
            <w:tcW w:w="1200" w:type="dxa"/>
            <w:tcBorders>
              <w:left w:val="single" w:sz="4" w:space="0" w:color="000000"/>
              <w:bottom w:val="single" w:sz="4" w:space="0" w:color="000000"/>
              <w:right w:val="single" w:sz="4" w:space="0" w:color="000000"/>
            </w:tcBorders>
            <w:vAlign w:val="center"/>
          </w:tcPr>
          <w:p w14:paraId="476E9849" w14:textId="77777777" w:rsidR="00AC3C1A" w:rsidRPr="002F7390" w:rsidRDefault="00C067C2">
            <w:pPr>
              <w:widowControl w:val="0"/>
              <w:spacing w:after="0"/>
              <w:rPr>
                <w:sz w:val="20"/>
                <w:szCs w:val="20"/>
              </w:rPr>
            </w:pPr>
            <w:r w:rsidRPr="002F7390">
              <w:rPr>
                <w:sz w:val="20"/>
                <w:szCs w:val="20"/>
              </w:rPr>
              <w:t>43.15</w:t>
            </w:r>
          </w:p>
        </w:tc>
        <w:tc>
          <w:tcPr>
            <w:tcW w:w="1412" w:type="dxa"/>
            <w:tcBorders>
              <w:left w:val="single" w:sz="4" w:space="0" w:color="000000"/>
              <w:bottom w:val="single" w:sz="4" w:space="0" w:color="000000"/>
              <w:right w:val="single" w:sz="4" w:space="0" w:color="000000"/>
            </w:tcBorders>
            <w:vAlign w:val="center"/>
          </w:tcPr>
          <w:p w14:paraId="78D50BA6" w14:textId="3CBDF855" w:rsidR="00AC3C1A" w:rsidRPr="002F7390" w:rsidRDefault="00DD4BAD">
            <w:pPr>
              <w:widowControl w:val="0"/>
              <w:spacing w:after="0"/>
              <w:rPr>
                <w:sz w:val="20"/>
                <w:szCs w:val="20"/>
              </w:rPr>
            </w:pPr>
            <w:r w:rsidRPr="002F7390">
              <w:rPr>
                <w:sz w:val="20"/>
                <w:szCs w:val="20"/>
              </w:rPr>
              <w:t>13.20</w:t>
            </w:r>
          </w:p>
        </w:tc>
        <w:tc>
          <w:tcPr>
            <w:tcW w:w="1413" w:type="dxa"/>
            <w:tcBorders>
              <w:left w:val="single" w:sz="4" w:space="0" w:color="000000"/>
              <w:bottom w:val="single" w:sz="4" w:space="0" w:color="000000"/>
              <w:right w:val="single" w:sz="4" w:space="0" w:color="000000"/>
            </w:tcBorders>
            <w:vAlign w:val="center"/>
          </w:tcPr>
          <w:p w14:paraId="202CC50F" w14:textId="77777777" w:rsidR="00AC3C1A" w:rsidRPr="002F7390" w:rsidRDefault="00C067C2">
            <w:pPr>
              <w:widowControl w:val="0"/>
              <w:spacing w:after="0"/>
              <w:rPr>
                <w:sz w:val="20"/>
                <w:szCs w:val="20"/>
              </w:rPr>
            </w:pPr>
            <w:r w:rsidRPr="002F7390">
              <w:rPr>
                <w:sz w:val="20"/>
                <w:szCs w:val="20"/>
              </w:rPr>
              <w:t>44.00</w:t>
            </w:r>
          </w:p>
        </w:tc>
        <w:tc>
          <w:tcPr>
            <w:tcW w:w="1087" w:type="dxa"/>
            <w:tcBorders>
              <w:left w:val="single" w:sz="4" w:space="0" w:color="000000"/>
              <w:bottom w:val="single" w:sz="4" w:space="0" w:color="000000"/>
              <w:right w:val="single" w:sz="4" w:space="0" w:color="000000"/>
            </w:tcBorders>
            <w:vAlign w:val="center"/>
          </w:tcPr>
          <w:p w14:paraId="70909DB3" w14:textId="77777777" w:rsidR="00AC3C1A" w:rsidRPr="002F7390" w:rsidRDefault="00C067C2">
            <w:pPr>
              <w:widowControl w:val="0"/>
              <w:spacing w:after="0"/>
              <w:rPr>
                <w:sz w:val="20"/>
                <w:szCs w:val="20"/>
              </w:rPr>
            </w:pPr>
            <w:r w:rsidRPr="002F7390">
              <w:rPr>
                <w:sz w:val="20"/>
                <w:szCs w:val="20"/>
              </w:rPr>
              <w:t>2.00</w:t>
            </w:r>
          </w:p>
        </w:tc>
        <w:tc>
          <w:tcPr>
            <w:tcW w:w="1004" w:type="dxa"/>
            <w:tcBorders>
              <w:left w:val="single" w:sz="4" w:space="0" w:color="000000"/>
              <w:bottom w:val="single" w:sz="4" w:space="0" w:color="000000"/>
              <w:right w:val="single" w:sz="4" w:space="0" w:color="000000"/>
            </w:tcBorders>
            <w:vAlign w:val="center"/>
          </w:tcPr>
          <w:p w14:paraId="76FEC047" w14:textId="77777777" w:rsidR="00AC3C1A" w:rsidRPr="002F7390" w:rsidRDefault="00C067C2">
            <w:pPr>
              <w:widowControl w:val="0"/>
              <w:spacing w:after="0"/>
              <w:rPr>
                <w:sz w:val="20"/>
                <w:szCs w:val="20"/>
              </w:rPr>
            </w:pPr>
            <w:r w:rsidRPr="002F7390">
              <w:rPr>
                <w:sz w:val="20"/>
                <w:szCs w:val="20"/>
              </w:rPr>
              <w:t>89.00</w:t>
            </w:r>
          </w:p>
        </w:tc>
      </w:tr>
      <w:tr w:rsidR="00AC3C1A" w14:paraId="158434D0" w14:textId="77777777">
        <w:trPr>
          <w:trHeight w:val="294"/>
        </w:trPr>
        <w:tc>
          <w:tcPr>
            <w:tcW w:w="3113" w:type="dxa"/>
            <w:tcBorders>
              <w:left w:val="single" w:sz="4" w:space="0" w:color="000000"/>
              <w:bottom w:val="single" w:sz="4" w:space="0" w:color="000000"/>
              <w:right w:val="single" w:sz="4" w:space="0" w:color="000000"/>
            </w:tcBorders>
            <w:vAlign w:val="center"/>
          </w:tcPr>
          <w:p w14:paraId="36F97CCC" w14:textId="77777777" w:rsidR="00AC3C1A" w:rsidRPr="002F7390" w:rsidRDefault="00C067C2">
            <w:pPr>
              <w:widowControl w:val="0"/>
              <w:spacing w:after="0"/>
              <w:rPr>
                <w:rFonts w:ascii="Times New Roman" w:hAnsi="Times New Roman" w:cs="Times New Roman"/>
                <w:sz w:val="20"/>
                <w:szCs w:val="20"/>
                <w:lang w:eastAsia="en-GB"/>
              </w:rPr>
            </w:pPr>
            <w:r w:rsidRPr="002F7390">
              <w:rPr>
                <w:rFonts w:ascii="Times New Roman" w:hAnsi="Times New Roman" w:cs="Times New Roman"/>
                <w:sz w:val="20"/>
                <w:szCs w:val="20"/>
                <w:lang w:eastAsia="en-GB"/>
              </w:rPr>
              <w:t xml:space="preserve">Delta species richness </w:t>
            </w:r>
          </w:p>
        </w:tc>
        <w:tc>
          <w:tcPr>
            <w:tcW w:w="1200" w:type="dxa"/>
            <w:tcBorders>
              <w:left w:val="single" w:sz="4" w:space="0" w:color="000000"/>
              <w:bottom w:val="single" w:sz="4" w:space="0" w:color="000000"/>
              <w:right w:val="single" w:sz="4" w:space="0" w:color="000000"/>
            </w:tcBorders>
            <w:vAlign w:val="center"/>
          </w:tcPr>
          <w:p w14:paraId="1C3578C6" w14:textId="77777777" w:rsidR="00AC3C1A" w:rsidRPr="002F7390" w:rsidRDefault="00C067C2">
            <w:pPr>
              <w:widowControl w:val="0"/>
              <w:spacing w:after="0"/>
              <w:rPr>
                <w:sz w:val="20"/>
                <w:szCs w:val="20"/>
              </w:rPr>
            </w:pPr>
            <w:r w:rsidRPr="002F7390">
              <w:rPr>
                <w:sz w:val="20"/>
                <w:szCs w:val="20"/>
              </w:rPr>
              <w:t>-0.12</w:t>
            </w:r>
          </w:p>
        </w:tc>
        <w:tc>
          <w:tcPr>
            <w:tcW w:w="1412" w:type="dxa"/>
            <w:tcBorders>
              <w:left w:val="single" w:sz="4" w:space="0" w:color="000000"/>
              <w:bottom w:val="single" w:sz="4" w:space="0" w:color="000000"/>
              <w:right w:val="single" w:sz="4" w:space="0" w:color="000000"/>
            </w:tcBorders>
            <w:vAlign w:val="center"/>
          </w:tcPr>
          <w:p w14:paraId="4A671587" w14:textId="57FCF848" w:rsidR="00AC3C1A" w:rsidRPr="002F7390" w:rsidRDefault="00DD4BAD">
            <w:pPr>
              <w:widowControl w:val="0"/>
              <w:spacing w:after="0"/>
              <w:rPr>
                <w:sz w:val="20"/>
                <w:szCs w:val="20"/>
              </w:rPr>
            </w:pPr>
            <w:r w:rsidRPr="002F7390">
              <w:rPr>
                <w:sz w:val="20"/>
                <w:szCs w:val="20"/>
              </w:rPr>
              <w:t>7.70</w:t>
            </w:r>
          </w:p>
        </w:tc>
        <w:tc>
          <w:tcPr>
            <w:tcW w:w="1413" w:type="dxa"/>
            <w:tcBorders>
              <w:left w:val="single" w:sz="4" w:space="0" w:color="000000"/>
              <w:bottom w:val="single" w:sz="4" w:space="0" w:color="000000"/>
              <w:right w:val="single" w:sz="4" w:space="0" w:color="000000"/>
            </w:tcBorders>
            <w:vAlign w:val="center"/>
          </w:tcPr>
          <w:p w14:paraId="6FB1AE76" w14:textId="77777777" w:rsidR="00AC3C1A" w:rsidRPr="002F7390" w:rsidRDefault="00C067C2">
            <w:pPr>
              <w:widowControl w:val="0"/>
              <w:spacing w:after="0"/>
              <w:rPr>
                <w:sz w:val="20"/>
                <w:szCs w:val="20"/>
              </w:rPr>
            </w:pPr>
            <w:r w:rsidRPr="002F7390">
              <w:rPr>
                <w:sz w:val="20"/>
                <w:szCs w:val="20"/>
              </w:rPr>
              <w:t>0</w:t>
            </w:r>
          </w:p>
        </w:tc>
        <w:tc>
          <w:tcPr>
            <w:tcW w:w="1087" w:type="dxa"/>
            <w:tcBorders>
              <w:left w:val="single" w:sz="4" w:space="0" w:color="000000"/>
              <w:bottom w:val="single" w:sz="4" w:space="0" w:color="000000"/>
              <w:right w:val="single" w:sz="4" w:space="0" w:color="000000"/>
            </w:tcBorders>
            <w:vAlign w:val="center"/>
          </w:tcPr>
          <w:p w14:paraId="0E7EDD94" w14:textId="77777777" w:rsidR="00AC3C1A" w:rsidRPr="002F7390" w:rsidRDefault="00C067C2">
            <w:pPr>
              <w:widowControl w:val="0"/>
              <w:spacing w:after="0"/>
              <w:rPr>
                <w:sz w:val="20"/>
                <w:szCs w:val="20"/>
              </w:rPr>
            </w:pPr>
            <w:r w:rsidRPr="002F7390">
              <w:rPr>
                <w:sz w:val="20"/>
                <w:szCs w:val="20"/>
              </w:rPr>
              <w:t>-37.00</w:t>
            </w:r>
          </w:p>
        </w:tc>
        <w:tc>
          <w:tcPr>
            <w:tcW w:w="1004" w:type="dxa"/>
            <w:tcBorders>
              <w:left w:val="single" w:sz="4" w:space="0" w:color="000000"/>
              <w:bottom w:val="single" w:sz="4" w:space="0" w:color="000000"/>
              <w:right w:val="single" w:sz="4" w:space="0" w:color="000000"/>
            </w:tcBorders>
            <w:vAlign w:val="center"/>
          </w:tcPr>
          <w:p w14:paraId="34074238" w14:textId="77777777" w:rsidR="00AC3C1A" w:rsidRPr="002F7390" w:rsidRDefault="00C067C2">
            <w:pPr>
              <w:widowControl w:val="0"/>
              <w:spacing w:after="0"/>
              <w:rPr>
                <w:sz w:val="20"/>
                <w:szCs w:val="20"/>
              </w:rPr>
            </w:pPr>
            <w:r w:rsidRPr="002F7390">
              <w:rPr>
                <w:sz w:val="20"/>
                <w:szCs w:val="20"/>
              </w:rPr>
              <w:t>31.00</w:t>
            </w:r>
          </w:p>
        </w:tc>
      </w:tr>
    </w:tbl>
    <w:p w14:paraId="0BEADA92" w14:textId="77777777" w:rsidR="00AC3C1A" w:rsidRDefault="00AC3C1A">
      <w:pPr>
        <w:widowControl w:val="0"/>
        <w:spacing w:after="0"/>
        <w:jc w:val="both"/>
        <w:rPr>
          <w:rFonts w:ascii="Times New Roman" w:hAnsi="Times New Roman" w:cs="Times New Roman"/>
          <w:b/>
          <w:bCs/>
          <w:color w:val="333333"/>
          <w:sz w:val="24"/>
          <w:szCs w:val="24"/>
        </w:rPr>
      </w:pPr>
    </w:p>
    <w:p w14:paraId="4BCFBFB2" w14:textId="77777777" w:rsidR="00AC3C1A" w:rsidRDefault="00AC3C1A">
      <w:pPr>
        <w:spacing w:after="0"/>
        <w:jc w:val="both"/>
        <w:rPr>
          <w:rFonts w:ascii="Times New Roman" w:hAnsi="Times New Roman" w:cs="Times New Roman"/>
          <w:b/>
          <w:bCs/>
          <w:color w:val="333333"/>
          <w:sz w:val="24"/>
          <w:szCs w:val="24"/>
        </w:rPr>
      </w:pPr>
    </w:p>
    <w:p w14:paraId="7BF9F364" w14:textId="77777777" w:rsidR="00AC3C1A" w:rsidRDefault="00AC3C1A">
      <w:pPr>
        <w:spacing w:after="0"/>
        <w:jc w:val="both"/>
        <w:rPr>
          <w:rFonts w:ascii="Times New Roman" w:hAnsi="Times New Roman" w:cs="Times New Roman"/>
          <w:b/>
          <w:bCs/>
          <w:color w:val="333333"/>
          <w:sz w:val="24"/>
          <w:szCs w:val="24"/>
        </w:rPr>
      </w:pPr>
    </w:p>
    <w:p w14:paraId="3EFB3A77" w14:textId="77777777" w:rsidR="00AC3C1A" w:rsidRDefault="00AC3C1A">
      <w:pPr>
        <w:spacing w:after="0"/>
        <w:jc w:val="both"/>
        <w:rPr>
          <w:rFonts w:ascii="Times New Roman" w:hAnsi="Times New Roman" w:cs="Times New Roman"/>
          <w:b/>
          <w:bCs/>
          <w:color w:val="333333"/>
          <w:sz w:val="24"/>
          <w:szCs w:val="24"/>
        </w:rPr>
      </w:pPr>
    </w:p>
    <w:p w14:paraId="46FEB9E0" w14:textId="77777777" w:rsidR="00AC3C1A" w:rsidRDefault="00AC3C1A">
      <w:pPr>
        <w:spacing w:after="0"/>
        <w:jc w:val="both"/>
        <w:rPr>
          <w:rFonts w:ascii="Times New Roman" w:hAnsi="Times New Roman" w:cs="Times New Roman"/>
          <w:b/>
          <w:bCs/>
          <w:color w:val="333333"/>
          <w:sz w:val="24"/>
          <w:szCs w:val="24"/>
        </w:rPr>
      </w:pPr>
    </w:p>
    <w:p w14:paraId="352DADA1" w14:textId="77777777" w:rsidR="00AC3C1A" w:rsidRDefault="00AC3C1A">
      <w:pPr>
        <w:spacing w:after="0"/>
        <w:jc w:val="both"/>
        <w:rPr>
          <w:rFonts w:ascii="Times New Roman" w:hAnsi="Times New Roman" w:cs="Times New Roman"/>
          <w:b/>
          <w:bCs/>
          <w:color w:val="333333"/>
          <w:sz w:val="24"/>
          <w:szCs w:val="24"/>
        </w:rPr>
      </w:pPr>
    </w:p>
    <w:p w14:paraId="346AB881" w14:textId="77777777" w:rsidR="00AC3C1A" w:rsidRDefault="00AC3C1A">
      <w:pPr>
        <w:spacing w:after="0"/>
        <w:jc w:val="both"/>
        <w:rPr>
          <w:rFonts w:ascii="Times New Roman" w:hAnsi="Times New Roman" w:cs="Times New Roman"/>
          <w:b/>
          <w:bCs/>
          <w:color w:val="333333"/>
          <w:sz w:val="24"/>
          <w:szCs w:val="24"/>
        </w:rPr>
      </w:pPr>
    </w:p>
    <w:p w14:paraId="7D34FD7C" w14:textId="77777777" w:rsidR="00AC3C1A" w:rsidRDefault="00AC3C1A">
      <w:pPr>
        <w:spacing w:after="0"/>
        <w:jc w:val="both"/>
        <w:rPr>
          <w:rFonts w:ascii="Times New Roman" w:hAnsi="Times New Roman" w:cs="Times New Roman"/>
          <w:b/>
          <w:bCs/>
          <w:color w:val="333333"/>
          <w:sz w:val="24"/>
          <w:szCs w:val="24"/>
        </w:rPr>
      </w:pPr>
    </w:p>
    <w:p w14:paraId="74ED68F7" w14:textId="77777777" w:rsidR="00AC3C1A" w:rsidRDefault="00AC3C1A">
      <w:pPr>
        <w:spacing w:after="0"/>
        <w:jc w:val="both"/>
        <w:rPr>
          <w:rFonts w:ascii="Times New Roman" w:hAnsi="Times New Roman" w:cs="Times New Roman"/>
          <w:b/>
          <w:bCs/>
          <w:color w:val="333333"/>
          <w:sz w:val="24"/>
          <w:szCs w:val="24"/>
        </w:rPr>
      </w:pPr>
    </w:p>
    <w:p w14:paraId="52E0D3B9" w14:textId="77777777" w:rsidR="00AC3C1A" w:rsidRDefault="00AC3C1A">
      <w:pPr>
        <w:spacing w:after="0"/>
        <w:jc w:val="both"/>
        <w:rPr>
          <w:rFonts w:ascii="Times New Roman" w:hAnsi="Times New Roman" w:cs="Times New Roman"/>
          <w:b/>
          <w:bCs/>
          <w:color w:val="333333"/>
          <w:sz w:val="24"/>
          <w:szCs w:val="24"/>
        </w:rPr>
      </w:pPr>
    </w:p>
    <w:p w14:paraId="16275420" w14:textId="7378CB51" w:rsidR="00AC3C1A" w:rsidRDefault="00AC3C1A">
      <w:pPr>
        <w:spacing w:after="0"/>
        <w:jc w:val="both"/>
        <w:rPr>
          <w:rFonts w:ascii="Times New Roman" w:hAnsi="Times New Roman" w:cs="Times New Roman"/>
          <w:b/>
          <w:bCs/>
          <w:color w:val="333333"/>
          <w:sz w:val="24"/>
          <w:szCs w:val="24"/>
        </w:rPr>
      </w:pPr>
    </w:p>
    <w:p w14:paraId="7C1CCB8C" w14:textId="77777777" w:rsidR="00F80FE3" w:rsidRDefault="00F80FE3">
      <w:pPr>
        <w:spacing w:after="0"/>
        <w:jc w:val="both"/>
        <w:rPr>
          <w:rFonts w:ascii="Times New Roman" w:hAnsi="Times New Roman" w:cs="Times New Roman"/>
          <w:b/>
          <w:bCs/>
          <w:color w:val="333333"/>
          <w:sz w:val="24"/>
          <w:szCs w:val="24"/>
        </w:rPr>
      </w:pPr>
    </w:p>
    <w:p w14:paraId="7DD30306" w14:textId="77777777" w:rsidR="00AC3C1A" w:rsidRDefault="00AC3C1A">
      <w:pPr>
        <w:spacing w:after="0"/>
        <w:jc w:val="both"/>
        <w:rPr>
          <w:rFonts w:ascii="Times New Roman" w:hAnsi="Times New Roman" w:cs="Times New Roman"/>
          <w:b/>
          <w:bCs/>
          <w:color w:val="333333"/>
          <w:sz w:val="24"/>
          <w:szCs w:val="24"/>
        </w:rPr>
      </w:pPr>
    </w:p>
    <w:p w14:paraId="2065CBB0" w14:textId="795847B9" w:rsidR="00E67D45" w:rsidRDefault="00E67D45">
      <w:pPr>
        <w:spacing w:after="0"/>
        <w:jc w:val="both"/>
        <w:rPr>
          <w:rFonts w:ascii="Times New Roman" w:hAnsi="Times New Roman" w:cs="Times New Roman"/>
          <w:b/>
          <w:bCs/>
          <w:color w:val="333333"/>
          <w:sz w:val="24"/>
          <w:szCs w:val="24"/>
        </w:rPr>
      </w:pPr>
    </w:p>
    <w:p w14:paraId="4AC47D11" w14:textId="77777777" w:rsidR="00E67D45" w:rsidRDefault="00E67D45">
      <w:pPr>
        <w:spacing w:after="0"/>
        <w:jc w:val="both"/>
        <w:rPr>
          <w:rFonts w:ascii="Times New Roman" w:hAnsi="Times New Roman" w:cs="Times New Roman"/>
          <w:b/>
          <w:bCs/>
          <w:color w:val="333333"/>
          <w:sz w:val="24"/>
          <w:szCs w:val="24"/>
        </w:rPr>
      </w:pPr>
    </w:p>
    <w:p w14:paraId="2327EE40" w14:textId="09AAC77C" w:rsidR="00AC3C1A" w:rsidRDefault="00C067C2">
      <w:pPr>
        <w:spacing w:after="0"/>
        <w:jc w:val="both"/>
      </w:pPr>
      <w:r>
        <w:rPr>
          <w:rFonts w:ascii="Times New Roman" w:hAnsi="Times New Roman" w:cs="Times New Roman"/>
          <w:b/>
          <w:bCs/>
          <w:color w:val="333333"/>
          <w:sz w:val="24"/>
          <w:szCs w:val="24"/>
        </w:rPr>
        <w:t xml:space="preserve">Table S2. </w:t>
      </w:r>
      <w:r w:rsidR="002965FC">
        <w:rPr>
          <w:rFonts w:ascii="Times New Roman" w:hAnsi="Times New Roman" w:cs="Times New Roman"/>
          <w:b/>
          <w:bCs/>
          <w:color w:val="333333"/>
          <w:sz w:val="24"/>
          <w:szCs w:val="24"/>
        </w:rPr>
        <w:t>Summary of p</w:t>
      </w:r>
      <w:r>
        <w:rPr>
          <w:rFonts w:ascii="Times New Roman" w:hAnsi="Times New Roman" w:cs="Times New Roman"/>
          <w:b/>
          <w:bCs/>
          <w:color w:val="333333"/>
          <w:sz w:val="24"/>
          <w:szCs w:val="24"/>
        </w:rPr>
        <w:t>arameter estimates of the equilibrium and l</w:t>
      </w:r>
      <w:r w:rsidR="00DF1F06">
        <w:rPr>
          <w:rFonts w:ascii="Times New Roman" w:hAnsi="Times New Roman" w:cs="Times New Roman"/>
          <w:b/>
          <w:bCs/>
          <w:color w:val="333333"/>
          <w:sz w:val="24"/>
          <w:szCs w:val="24"/>
        </w:rPr>
        <w:t>egacy</w:t>
      </w:r>
      <w:r>
        <w:rPr>
          <w:rFonts w:ascii="Times New Roman" w:hAnsi="Times New Roman" w:cs="Times New Roman"/>
          <w:b/>
          <w:bCs/>
          <w:color w:val="333333"/>
          <w:sz w:val="24"/>
          <w:szCs w:val="24"/>
        </w:rPr>
        <w:t xml:space="preserve"> model components. </w:t>
      </w:r>
      <w:r>
        <w:rPr>
          <w:rFonts w:ascii="Times New Roman" w:hAnsi="Times New Roman" w:cs="Times New Roman"/>
          <w:color w:val="333333"/>
          <w:sz w:val="24"/>
          <w:szCs w:val="24"/>
        </w:rPr>
        <w:t xml:space="preserve">Parameters are subdivided according to the model sections as described in the model development section of the Supplementary Materials. </w:t>
      </w:r>
      <w:r w:rsidR="00EA1011">
        <w:rPr>
          <w:rFonts w:ascii="Times New Roman" w:hAnsi="Times New Roman" w:cs="Times New Roman"/>
          <w:color w:val="333333"/>
          <w:sz w:val="24"/>
          <w:szCs w:val="24"/>
        </w:rPr>
        <w:t>Values of r</w:t>
      </w:r>
      <w:r>
        <w:rPr>
          <w:rFonts w:ascii="Times New Roman" w:hAnsi="Times New Roman" w:cs="Times New Roman"/>
          <w:color w:val="333333"/>
          <w:sz w:val="24"/>
          <w:szCs w:val="24"/>
        </w:rPr>
        <w:t>hat indicate chain convergence</w:t>
      </w:r>
      <w:r w:rsidR="00EA1011">
        <w:rPr>
          <w:rFonts w:ascii="Times New Roman" w:hAnsi="Times New Roman" w:cs="Times New Roman"/>
          <w:color w:val="333333"/>
          <w:sz w:val="24"/>
          <w:szCs w:val="24"/>
        </w:rPr>
        <w:t xml:space="preserve"> (ideally these should approach 1), </w:t>
      </w:r>
      <w:r>
        <w:rPr>
          <w:rFonts w:ascii="Times New Roman" w:hAnsi="Times New Roman" w:cs="Times New Roman"/>
          <w:color w:val="333333"/>
          <w:sz w:val="24"/>
          <w:szCs w:val="24"/>
        </w:rPr>
        <w:t>while the ess_bulk and ess_tail indicate the effective sample size, either at the bulk or tails, of the posterior distributions,</w:t>
      </w:r>
      <w:r w:rsidR="00EA1011">
        <w:rPr>
          <w:rFonts w:ascii="Times New Roman" w:hAnsi="Times New Roman" w:cs="Times New Roman"/>
          <w:color w:val="333333"/>
          <w:sz w:val="24"/>
          <w:szCs w:val="24"/>
        </w:rPr>
        <w:t xml:space="preserve"> with</w:t>
      </w:r>
      <w:r>
        <w:rPr>
          <w:rFonts w:ascii="Times New Roman" w:hAnsi="Times New Roman" w:cs="Times New Roman"/>
          <w:color w:val="333333"/>
          <w:sz w:val="24"/>
          <w:szCs w:val="24"/>
        </w:rPr>
        <w:t xml:space="preserve"> values above 400 </w:t>
      </w:r>
      <w:r w:rsidR="00EA1011">
        <w:rPr>
          <w:rFonts w:ascii="Times New Roman" w:hAnsi="Times New Roman" w:cs="Times New Roman"/>
          <w:color w:val="333333"/>
          <w:sz w:val="24"/>
          <w:szCs w:val="24"/>
        </w:rPr>
        <w:t xml:space="preserve">being </w:t>
      </w:r>
      <w:r>
        <w:rPr>
          <w:rFonts w:ascii="Times New Roman" w:hAnsi="Times New Roman" w:cs="Times New Roman"/>
          <w:color w:val="333333"/>
          <w:sz w:val="24"/>
          <w:szCs w:val="24"/>
        </w:rPr>
        <w:t>considered satisfactory.</w:t>
      </w:r>
    </w:p>
    <w:p w14:paraId="4DEBC479" w14:textId="77777777" w:rsidR="00AC3C1A" w:rsidRDefault="00AC3C1A">
      <w:pPr>
        <w:spacing w:after="0"/>
        <w:jc w:val="both"/>
      </w:pPr>
    </w:p>
    <w:tbl>
      <w:tblPr>
        <w:tblW w:w="9256" w:type="dxa"/>
        <w:tblInd w:w="5" w:type="dxa"/>
        <w:tblLayout w:type="fixed"/>
        <w:tblLook w:val="04A0" w:firstRow="1" w:lastRow="0" w:firstColumn="1" w:lastColumn="0" w:noHBand="0" w:noVBand="1"/>
      </w:tblPr>
      <w:tblGrid>
        <w:gridCol w:w="2404"/>
        <w:gridCol w:w="853"/>
        <w:gridCol w:w="988"/>
        <w:gridCol w:w="711"/>
        <w:gridCol w:w="842"/>
        <w:gridCol w:w="850"/>
        <w:gridCol w:w="670"/>
        <w:gridCol w:w="1025"/>
        <w:gridCol w:w="913"/>
      </w:tblGrid>
      <w:tr w:rsidR="00AC3C1A" w14:paraId="2A0997A3"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68DD2AC6" w14:textId="77777777" w:rsidR="00AC3C1A" w:rsidRDefault="00C067C2">
            <w:pPr>
              <w:widowControl w:val="0"/>
              <w:spacing w:line="256" w:lineRule="auto"/>
            </w:pPr>
            <w:r>
              <w:rPr>
                <w:rFonts w:ascii="Times New Roman" w:eastAsia="Roboto" w:hAnsi="Times New Roman" w:cs="Times New Roman"/>
                <w:color w:val="111111"/>
              </w:rPr>
              <w:t>Parameter</w:t>
            </w:r>
          </w:p>
        </w:tc>
        <w:tc>
          <w:tcPr>
            <w:tcW w:w="853" w:type="dxa"/>
            <w:tcBorders>
              <w:top w:val="single" w:sz="4" w:space="0" w:color="000000"/>
              <w:left w:val="single" w:sz="4" w:space="0" w:color="000000"/>
              <w:bottom w:val="single" w:sz="4" w:space="0" w:color="000000"/>
              <w:right w:val="single" w:sz="4" w:space="0" w:color="000000"/>
            </w:tcBorders>
            <w:vAlign w:val="center"/>
          </w:tcPr>
          <w:p w14:paraId="07BEDF73" w14:textId="77777777" w:rsidR="00AC3C1A" w:rsidRDefault="00C067C2">
            <w:pPr>
              <w:widowControl w:val="0"/>
              <w:spacing w:line="256" w:lineRule="auto"/>
            </w:pPr>
            <w:r>
              <w:rPr>
                <w:rFonts w:ascii="Times New Roman" w:hAnsi="Times New Roman" w:cs="Times New Roman"/>
              </w:rPr>
              <w:t>mean</w:t>
            </w:r>
          </w:p>
        </w:tc>
        <w:tc>
          <w:tcPr>
            <w:tcW w:w="988" w:type="dxa"/>
            <w:tcBorders>
              <w:top w:val="single" w:sz="4" w:space="0" w:color="000000"/>
              <w:left w:val="single" w:sz="4" w:space="0" w:color="000000"/>
              <w:bottom w:val="single" w:sz="4" w:space="0" w:color="000000"/>
              <w:right w:val="single" w:sz="4" w:space="0" w:color="000000"/>
            </w:tcBorders>
            <w:vAlign w:val="center"/>
          </w:tcPr>
          <w:p w14:paraId="408EF95F" w14:textId="77777777" w:rsidR="00AC3C1A" w:rsidRDefault="00C067C2">
            <w:pPr>
              <w:widowControl w:val="0"/>
              <w:spacing w:line="256" w:lineRule="auto"/>
            </w:pPr>
            <w:r>
              <w:rPr>
                <w:rFonts w:ascii="Times New Roman" w:hAnsi="Times New Roman" w:cs="Times New Roman"/>
              </w:rPr>
              <w:t>median</w:t>
            </w:r>
          </w:p>
        </w:tc>
        <w:tc>
          <w:tcPr>
            <w:tcW w:w="711" w:type="dxa"/>
            <w:tcBorders>
              <w:top w:val="single" w:sz="4" w:space="0" w:color="000000"/>
              <w:left w:val="single" w:sz="4" w:space="0" w:color="000000"/>
              <w:bottom w:val="single" w:sz="4" w:space="0" w:color="000000"/>
              <w:right w:val="single" w:sz="4" w:space="0" w:color="000000"/>
            </w:tcBorders>
            <w:vAlign w:val="center"/>
          </w:tcPr>
          <w:p w14:paraId="48018D00" w14:textId="77777777" w:rsidR="00AC3C1A" w:rsidRDefault="00C067C2">
            <w:pPr>
              <w:widowControl w:val="0"/>
              <w:spacing w:line="256" w:lineRule="auto"/>
              <w:rPr>
                <w:rFonts w:ascii="Times New Roman" w:hAnsi="Times New Roman" w:cs="Times New Roman"/>
              </w:rPr>
            </w:pPr>
            <w:r>
              <w:rPr>
                <w:rFonts w:ascii="Times New Roman" w:hAnsi="Times New Roman" w:cs="Times New Roman"/>
              </w:rPr>
              <w:t>SD</w:t>
            </w:r>
          </w:p>
        </w:tc>
        <w:tc>
          <w:tcPr>
            <w:tcW w:w="842" w:type="dxa"/>
            <w:tcBorders>
              <w:top w:val="single" w:sz="4" w:space="0" w:color="000000"/>
              <w:left w:val="single" w:sz="4" w:space="0" w:color="000000"/>
              <w:bottom w:val="single" w:sz="4" w:space="0" w:color="000000"/>
              <w:right w:val="single" w:sz="4" w:space="0" w:color="000000"/>
            </w:tcBorders>
            <w:vAlign w:val="center"/>
          </w:tcPr>
          <w:p w14:paraId="7E8B0A85" w14:textId="77777777" w:rsidR="00AC3C1A" w:rsidRDefault="00C067C2">
            <w:pPr>
              <w:widowControl w:val="0"/>
              <w:spacing w:line="256" w:lineRule="auto"/>
            </w:pPr>
            <w:r>
              <w:rPr>
                <w:rFonts w:ascii="Times New Roman" w:hAnsi="Times New Roman" w:cs="Times New Roman"/>
              </w:rPr>
              <w:t>q5</w:t>
            </w:r>
          </w:p>
        </w:tc>
        <w:tc>
          <w:tcPr>
            <w:tcW w:w="850" w:type="dxa"/>
            <w:tcBorders>
              <w:top w:val="single" w:sz="4" w:space="0" w:color="000000"/>
              <w:left w:val="single" w:sz="4" w:space="0" w:color="000000"/>
              <w:bottom w:val="single" w:sz="4" w:space="0" w:color="000000"/>
              <w:right w:val="single" w:sz="4" w:space="0" w:color="000000"/>
            </w:tcBorders>
            <w:vAlign w:val="center"/>
          </w:tcPr>
          <w:p w14:paraId="371F8222" w14:textId="77777777" w:rsidR="00AC3C1A" w:rsidRDefault="00C067C2">
            <w:pPr>
              <w:widowControl w:val="0"/>
              <w:spacing w:line="256" w:lineRule="auto"/>
            </w:pPr>
            <w:r>
              <w:rPr>
                <w:rFonts w:ascii="Times New Roman" w:hAnsi="Times New Roman" w:cs="Times New Roman"/>
              </w:rPr>
              <w:t>q95</w:t>
            </w:r>
          </w:p>
        </w:tc>
        <w:tc>
          <w:tcPr>
            <w:tcW w:w="670" w:type="dxa"/>
            <w:tcBorders>
              <w:top w:val="single" w:sz="4" w:space="0" w:color="000000"/>
              <w:left w:val="single" w:sz="4" w:space="0" w:color="000000"/>
              <w:bottom w:val="single" w:sz="4" w:space="0" w:color="000000"/>
              <w:right w:val="single" w:sz="4" w:space="0" w:color="000000"/>
            </w:tcBorders>
            <w:vAlign w:val="center"/>
          </w:tcPr>
          <w:p w14:paraId="4ED028E5" w14:textId="77777777" w:rsidR="00AC3C1A" w:rsidRDefault="00C067C2">
            <w:pPr>
              <w:widowControl w:val="0"/>
              <w:spacing w:line="256" w:lineRule="auto"/>
            </w:pPr>
            <w:r>
              <w:rPr>
                <w:rFonts w:ascii="Times New Roman" w:hAnsi="Times New Roman" w:cs="Times New Roman"/>
              </w:rPr>
              <w:t>rhat</w:t>
            </w:r>
          </w:p>
        </w:tc>
        <w:tc>
          <w:tcPr>
            <w:tcW w:w="1025" w:type="dxa"/>
            <w:tcBorders>
              <w:top w:val="single" w:sz="4" w:space="0" w:color="000000"/>
              <w:left w:val="single" w:sz="4" w:space="0" w:color="000000"/>
              <w:bottom w:val="single" w:sz="4" w:space="0" w:color="000000"/>
              <w:right w:val="single" w:sz="4" w:space="0" w:color="000000"/>
            </w:tcBorders>
            <w:vAlign w:val="center"/>
          </w:tcPr>
          <w:p w14:paraId="22BDAB2A" w14:textId="77777777" w:rsidR="00AC3C1A" w:rsidRDefault="00C067C2">
            <w:pPr>
              <w:widowControl w:val="0"/>
              <w:spacing w:line="256" w:lineRule="auto"/>
            </w:pPr>
            <w:r>
              <w:rPr>
                <w:rFonts w:ascii="Times New Roman" w:hAnsi="Times New Roman" w:cs="Times New Roman"/>
              </w:rPr>
              <w:t>ess_bulk</w:t>
            </w:r>
          </w:p>
        </w:tc>
        <w:tc>
          <w:tcPr>
            <w:tcW w:w="913" w:type="dxa"/>
            <w:tcBorders>
              <w:top w:val="single" w:sz="4" w:space="0" w:color="000000"/>
              <w:left w:val="single" w:sz="4" w:space="0" w:color="000000"/>
              <w:bottom w:val="single" w:sz="4" w:space="0" w:color="000000"/>
              <w:right w:val="single" w:sz="4" w:space="0" w:color="000000"/>
            </w:tcBorders>
            <w:vAlign w:val="center"/>
          </w:tcPr>
          <w:p w14:paraId="615C3928" w14:textId="77777777" w:rsidR="00AC3C1A" w:rsidRDefault="00C067C2">
            <w:pPr>
              <w:widowControl w:val="0"/>
              <w:spacing w:line="256" w:lineRule="auto"/>
            </w:pPr>
            <w:r>
              <w:rPr>
                <w:rFonts w:ascii="Times New Roman" w:hAnsi="Times New Roman" w:cs="Times New Roman"/>
              </w:rPr>
              <w:t>ess_tail</w:t>
            </w:r>
          </w:p>
        </w:tc>
      </w:tr>
      <w:tr w:rsidR="00AC3C1A" w14:paraId="197533D0" w14:textId="77777777" w:rsidTr="00267D1D">
        <w:tc>
          <w:tcPr>
            <w:tcW w:w="9256" w:type="dxa"/>
            <w:gridSpan w:val="9"/>
            <w:tcBorders>
              <w:top w:val="single" w:sz="4" w:space="0" w:color="000000"/>
              <w:left w:val="single" w:sz="4" w:space="0" w:color="000000"/>
              <w:bottom w:val="single" w:sz="4" w:space="0" w:color="000000"/>
              <w:right w:val="single" w:sz="4" w:space="0" w:color="000000"/>
            </w:tcBorders>
            <w:vAlign w:val="center"/>
          </w:tcPr>
          <w:p w14:paraId="5BF3223C" w14:textId="77777777" w:rsidR="00AC3C1A" w:rsidRDefault="00C067C2">
            <w:pPr>
              <w:widowControl w:val="0"/>
              <w:spacing w:line="256" w:lineRule="auto"/>
            </w:pPr>
            <w:r>
              <w:rPr>
                <w:rFonts w:ascii="Times New Roman" w:eastAsia="Roboto" w:hAnsi="Times New Roman" w:cs="Times New Roman"/>
                <w:i/>
                <w:iCs/>
                <w:color w:val="111111"/>
              </w:rPr>
              <w:t>Equilibrium model [Eq. 5]</w:t>
            </w:r>
          </w:p>
        </w:tc>
      </w:tr>
      <w:tr w:rsidR="00AC3C1A" w14:paraId="68B1DEC2"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40516823" w14:textId="77777777" w:rsidR="00AC3C1A" w:rsidRDefault="00C067C2">
            <w:pPr>
              <w:widowControl w:val="0"/>
              <w:spacing w:line="256" w:lineRule="auto"/>
            </w:pPr>
            <w:r>
              <w:rPr>
                <w:rFonts w:ascii="Times New Roman" w:eastAsia="Roboto" w:hAnsi="Times New Roman" w:cs="Times New Roman"/>
                <w:color w:val="111111"/>
                <w:sz w:val="20"/>
                <w:szCs w:val="20"/>
              </w:rPr>
              <w:t>intercept</w:t>
            </w:r>
          </w:p>
        </w:tc>
        <w:tc>
          <w:tcPr>
            <w:tcW w:w="853" w:type="dxa"/>
            <w:tcBorders>
              <w:top w:val="single" w:sz="4" w:space="0" w:color="000000"/>
              <w:left w:val="single" w:sz="4" w:space="0" w:color="000000"/>
              <w:bottom w:val="single" w:sz="4" w:space="0" w:color="000000"/>
              <w:right w:val="single" w:sz="4" w:space="0" w:color="000000"/>
            </w:tcBorders>
            <w:vAlign w:val="center"/>
          </w:tcPr>
          <w:p w14:paraId="0E14DBB0" w14:textId="77777777" w:rsidR="00AC3C1A" w:rsidRDefault="00C067C2">
            <w:pPr>
              <w:widowControl w:val="0"/>
              <w:spacing w:line="256" w:lineRule="auto"/>
            </w:pPr>
            <w:r>
              <w:rPr>
                <w:rFonts w:ascii="Times New Roman" w:hAnsi="Times New Roman" w:cs="Times New Roman"/>
                <w:sz w:val="20"/>
                <w:szCs w:val="20"/>
              </w:rPr>
              <w:t>0.992</w:t>
            </w:r>
          </w:p>
        </w:tc>
        <w:tc>
          <w:tcPr>
            <w:tcW w:w="988" w:type="dxa"/>
            <w:tcBorders>
              <w:top w:val="single" w:sz="4" w:space="0" w:color="000000"/>
              <w:left w:val="single" w:sz="4" w:space="0" w:color="000000"/>
              <w:bottom w:val="single" w:sz="4" w:space="0" w:color="000000"/>
              <w:right w:val="single" w:sz="4" w:space="0" w:color="000000"/>
            </w:tcBorders>
            <w:vAlign w:val="center"/>
          </w:tcPr>
          <w:p w14:paraId="513CA1AA" w14:textId="77777777" w:rsidR="00AC3C1A" w:rsidRDefault="00C067C2">
            <w:pPr>
              <w:widowControl w:val="0"/>
              <w:spacing w:line="256" w:lineRule="auto"/>
            </w:pPr>
            <w:r>
              <w:rPr>
                <w:rFonts w:ascii="Times New Roman" w:hAnsi="Times New Roman" w:cs="Times New Roman"/>
                <w:sz w:val="20"/>
                <w:szCs w:val="20"/>
              </w:rPr>
              <w:t>0.710</w:t>
            </w:r>
          </w:p>
        </w:tc>
        <w:tc>
          <w:tcPr>
            <w:tcW w:w="711" w:type="dxa"/>
            <w:tcBorders>
              <w:top w:val="single" w:sz="4" w:space="0" w:color="000000"/>
              <w:left w:val="single" w:sz="4" w:space="0" w:color="000000"/>
              <w:bottom w:val="single" w:sz="4" w:space="0" w:color="000000"/>
              <w:right w:val="single" w:sz="4" w:space="0" w:color="000000"/>
            </w:tcBorders>
            <w:vAlign w:val="center"/>
          </w:tcPr>
          <w:p w14:paraId="1E12CF7A" w14:textId="77777777" w:rsidR="00AC3C1A" w:rsidRDefault="00C067C2">
            <w:pPr>
              <w:widowControl w:val="0"/>
              <w:spacing w:line="256" w:lineRule="auto"/>
            </w:pPr>
            <w:r>
              <w:rPr>
                <w:rFonts w:ascii="Times New Roman" w:hAnsi="Times New Roman" w:cs="Times New Roman"/>
                <w:sz w:val="20"/>
                <w:szCs w:val="20"/>
              </w:rPr>
              <w:t>0.946</w:t>
            </w:r>
          </w:p>
        </w:tc>
        <w:tc>
          <w:tcPr>
            <w:tcW w:w="842" w:type="dxa"/>
            <w:tcBorders>
              <w:top w:val="single" w:sz="4" w:space="0" w:color="000000"/>
              <w:left w:val="single" w:sz="4" w:space="0" w:color="000000"/>
              <w:bottom w:val="single" w:sz="4" w:space="0" w:color="000000"/>
              <w:right w:val="single" w:sz="4" w:space="0" w:color="000000"/>
            </w:tcBorders>
            <w:vAlign w:val="center"/>
          </w:tcPr>
          <w:p w14:paraId="52AE3131" w14:textId="77777777" w:rsidR="00AC3C1A" w:rsidRDefault="00C067C2">
            <w:pPr>
              <w:widowControl w:val="0"/>
              <w:spacing w:line="256" w:lineRule="auto"/>
            </w:pPr>
            <w:r>
              <w:rPr>
                <w:rFonts w:ascii="Times New Roman" w:hAnsi="Times New Roman" w:cs="Times New Roman"/>
                <w:sz w:val="20"/>
                <w:szCs w:val="20"/>
              </w:rPr>
              <w:t>0.058</w:t>
            </w:r>
          </w:p>
        </w:tc>
        <w:tc>
          <w:tcPr>
            <w:tcW w:w="850" w:type="dxa"/>
            <w:tcBorders>
              <w:top w:val="single" w:sz="4" w:space="0" w:color="000000"/>
              <w:left w:val="single" w:sz="4" w:space="0" w:color="000000"/>
              <w:bottom w:val="single" w:sz="4" w:space="0" w:color="000000"/>
              <w:right w:val="single" w:sz="4" w:space="0" w:color="000000"/>
            </w:tcBorders>
            <w:vAlign w:val="center"/>
          </w:tcPr>
          <w:p w14:paraId="7FA215A4" w14:textId="77777777" w:rsidR="00AC3C1A" w:rsidRDefault="00C067C2">
            <w:pPr>
              <w:widowControl w:val="0"/>
              <w:spacing w:line="256" w:lineRule="auto"/>
            </w:pPr>
            <w:r>
              <w:rPr>
                <w:rFonts w:ascii="Times New Roman" w:hAnsi="Times New Roman" w:cs="Times New Roman"/>
                <w:sz w:val="20"/>
                <w:szCs w:val="20"/>
              </w:rPr>
              <w:t>2.893</w:t>
            </w:r>
          </w:p>
        </w:tc>
        <w:tc>
          <w:tcPr>
            <w:tcW w:w="670" w:type="dxa"/>
            <w:tcBorders>
              <w:top w:val="single" w:sz="4" w:space="0" w:color="000000"/>
              <w:left w:val="single" w:sz="4" w:space="0" w:color="000000"/>
              <w:bottom w:val="single" w:sz="4" w:space="0" w:color="000000"/>
              <w:right w:val="single" w:sz="4" w:space="0" w:color="000000"/>
            </w:tcBorders>
            <w:vAlign w:val="center"/>
          </w:tcPr>
          <w:p w14:paraId="0825238D"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13D18C27" w14:textId="77777777" w:rsidR="00AC3C1A" w:rsidRDefault="00C067C2">
            <w:pPr>
              <w:widowControl w:val="0"/>
              <w:spacing w:line="256" w:lineRule="auto"/>
            </w:pPr>
            <w:r>
              <w:rPr>
                <w:rFonts w:ascii="Times New Roman" w:hAnsi="Times New Roman" w:cs="Times New Roman"/>
                <w:sz w:val="20"/>
                <w:szCs w:val="20"/>
              </w:rPr>
              <w:t>4544</w:t>
            </w:r>
          </w:p>
        </w:tc>
        <w:tc>
          <w:tcPr>
            <w:tcW w:w="913" w:type="dxa"/>
            <w:tcBorders>
              <w:top w:val="single" w:sz="4" w:space="0" w:color="000000"/>
              <w:left w:val="single" w:sz="4" w:space="0" w:color="000000"/>
              <w:bottom w:val="single" w:sz="4" w:space="0" w:color="000000"/>
              <w:right w:val="single" w:sz="4" w:space="0" w:color="000000"/>
            </w:tcBorders>
            <w:vAlign w:val="center"/>
          </w:tcPr>
          <w:p w14:paraId="68FA62EC" w14:textId="77777777" w:rsidR="00AC3C1A" w:rsidRDefault="00C067C2">
            <w:pPr>
              <w:widowControl w:val="0"/>
              <w:spacing w:line="256" w:lineRule="auto"/>
            </w:pPr>
            <w:r>
              <w:rPr>
                <w:rFonts w:ascii="Times New Roman" w:hAnsi="Times New Roman" w:cs="Times New Roman"/>
                <w:sz w:val="20"/>
                <w:szCs w:val="20"/>
              </w:rPr>
              <w:t>2206</w:t>
            </w:r>
          </w:p>
        </w:tc>
      </w:tr>
      <w:tr w:rsidR="00AC3C1A" w14:paraId="23167173"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0ABBAF51" w14:textId="77777777" w:rsidR="00AC3C1A" w:rsidRDefault="00C067C2">
            <w:pPr>
              <w:widowControl w:val="0"/>
              <w:spacing w:line="256" w:lineRule="auto"/>
            </w:pPr>
            <w:r>
              <w:rPr>
                <w:rFonts w:ascii="Times New Roman" w:hAnsi="Times New Roman" w:cs="Times New Roman"/>
                <w:sz w:val="20"/>
                <w:szCs w:val="20"/>
              </w:rPr>
              <w:t>urban</w:t>
            </w:r>
          </w:p>
        </w:tc>
        <w:tc>
          <w:tcPr>
            <w:tcW w:w="853" w:type="dxa"/>
            <w:tcBorders>
              <w:top w:val="single" w:sz="4" w:space="0" w:color="000000"/>
              <w:left w:val="single" w:sz="4" w:space="0" w:color="000000"/>
              <w:bottom w:val="single" w:sz="4" w:space="0" w:color="000000"/>
              <w:right w:val="single" w:sz="4" w:space="0" w:color="000000"/>
            </w:tcBorders>
            <w:vAlign w:val="center"/>
          </w:tcPr>
          <w:p w14:paraId="5D416D0C" w14:textId="77777777" w:rsidR="00AC3C1A" w:rsidRDefault="00C067C2">
            <w:pPr>
              <w:widowControl w:val="0"/>
              <w:spacing w:line="256" w:lineRule="auto"/>
            </w:pPr>
            <w:r>
              <w:rPr>
                <w:rFonts w:ascii="Times New Roman" w:hAnsi="Times New Roman" w:cs="Times New Roman"/>
                <w:sz w:val="20"/>
                <w:szCs w:val="20"/>
              </w:rPr>
              <w:t>0.618</w:t>
            </w:r>
          </w:p>
        </w:tc>
        <w:tc>
          <w:tcPr>
            <w:tcW w:w="988" w:type="dxa"/>
            <w:tcBorders>
              <w:top w:val="single" w:sz="4" w:space="0" w:color="000000"/>
              <w:left w:val="single" w:sz="4" w:space="0" w:color="000000"/>
              <w:bottom w:val="single" w:sz="4" w:space="0" w:color="000000"/>
              <w:right w:val="single" w:sz="4" w:space="0" w:color="000000"/>
            </w:tcBorders>
            <w:vAlign w:val="center"/>
          </w:tcPr>
          <w:p w14:paraId="32014F29" w14:textId="77777777" w:rsidR="00AC3C1A" w:rsidRDefault="00C067C2">
            <w:pPr>
              <w:widowControl w:val="0"/>
              <w:spacing w:line="256" w:lineRule="auto"/>
            </w:pPr>
            <w:r>
              <w:rPr>
                <w:rFonts w:ascii="Times New Roman" w:hAnsi="Times New Roman" w:cs="Times New Roman"/>
                <w:sz w:val="20"/>
                <w:szCs w:val="20"/>
              </w:rPr>
              <w:t>0.498</w:t>
            </w:r>
          </w:p>
        </w:tc>
        <w:tc>
          <w:tcPr>
            <w:tcW w:w="711" w:type="dxa"/>
            <w:tcBorders>
              <w:top w:val="single" w:sz="4" w:space="0" w:color="000000"/>
              <w:left w:val="single" w:sz="4" w:space="0" w:color="000000"/>
              <w:bottom w:val="single" w:sz="4" w:space="0" w:color="000000"/>
              <w:right w:val="single" w:sz="4" w:space="0" w:color="000000"/>
            </w:tcBorders>
            <w:vAlign w:val="center"/>
          </w:tcPr>
          <w:p w14:paraId="77469DA6" w14:textId="77777777" w:rsidR="00AC3C1A" w:rsidRDefault="00C067C2">
            <w:pPr>
              <w:widowControl w:val="0"/>
              <w:spacing w:line="256" w:lineRule="auto"/>
            </w:pPr>
            <w:r>
              <w:rPr>
                <w:rFonts w:ascii="Times New Roman" w:hAnsi="Times New Roman" w:cs="Times New Roman"/>
                <w:sz w:val="20"/>
                <w:szCs w:val="20"/>
              </w:rPr>
              <w:t>0.503</w:t>
            </w:r>
          </w:p>
        </w:tc>
        <w:tc>
          <w:tcPr>
            <w:tcW w:w="842" w:type="dxa"/>
            <w:tcBorders>
              <w:top w:val="single" w:sz="4" w:space="0" w:color="000000"/>
              <w:left w:val="single" w:sz="4" w:space="0" w:color="000000"/>
              <w:bottom w:val="single" w:sz="4" w:space="0" w:color="000000"/>
              <w:right w:val="single" w:sz="4" w:space="0" w:color="000000"/>
            </w:tcBorders>
            <w:vAlign w:val="center"/>
          </w:tcPr>
          <w:p w14:paraId="6B1AEDA0" w14:textId="77777777" w:rsidR="00AC3C1A" w:rsidRDefault="00C067C2">
            <w:pPr>
              <w:widowControl w:val="0"/>
              <w:spacing w:line="256" w:lineRule="auto"/>
            </w:pPr>
            <w:r>
              <w:rPr>
                <w:rFonts w:ascii="Times New Roman" w:hAnsi="Times New Roman" w:cs="Times New Roman"/>
                <w:sz w:val="20"/>
                <w:szCs w:val="20"/>
              </w:rPr>
              <w:t>0.048</w:t>
            </w:r>
          </w:p>
        </w:tc>
        <w:tc>
          <w:tcPr>
            <w:tcW w:w="850" w:type="dxa"/>
            <w:tcBorders>
              <w:top w:val="single" w:sz="4" w:space="0" w:color="000000"/>
              <w:left w:val="single" w:sz="4" w:space="0" w:color="000000"/>
              <w:bottom w:val="single" w:sz="4" w:space="0" w:color="000000"/>
              <w:right w:val="single" w:sz="4" w:space="0" w:color="000000"/>
            </w:tcBorders>
            <w:vAlign w:val="center"/>
          </w:tcPr>
          <w:p w14:paraId="031B0AF0" w14:textId="77777777" w:rsidR="00AC3C1A" w:rsidRDefault="00C067C2">
            <w:pPr>
              <w:widowControl w:val="0"/>
              <w:spacing w:line="256" w:lineRule="auto"/>
            </w:pPr>
            <w:r>
              <w:rPr>
                <w:rFonts w:ascii="Times New Roman" w:hAnsi="Times New Roman" w:cs="Times New Roman"/>
                <w:sz w:val="20"/>
                <w:szCs w:val="20"/>
              </w:rPr>
              <w:t>1.633</w:t>
            </w:r>
          </w:p>
        </w:tc>
        <w:tc>
          <w:tcPr>
            <w:tcW w:w="670" w:type="dxa"/>
            <w:tcBorders>
              <w:top w:val="single" w:sz="4" w:space="0" w:color="000000"/>
              <w:left w:val="single" w:sz="4" w:space="0" w:color="000000"/>
              <w:bottom w:val="single" w:sz="4" w:space="0" w:color="000000"/>
              <w:right w:val="single" w:sz="4" w:space="0" w:color="000000"/>
            </w:tcBorders>
            <w:vAlign w:val="center"/>
          </w:tcPr>
          <w:p w14:paraId="3F7F5DBF"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143C49F3" w14:textId="77777777" w:rsidR="00AC3C1A" w:rsidRDefault="00C067C2">
            <w:pPr>
              <w:widowControl w:val="0"/>
              <w:spacing w:line="256" w:lineRule="auto"/>
            </w:pPr>
            <w:r>
              <w:rPr>
                <w:rFonts w:ascii="Times New Roman" w:hAnsi="Times New Roman" w:cs="Times New Roman"/>
                <w:sz w:val="20"/>
                <w:szCs w:val="20"/>
              </w:rPr>
              <w:t>3239</w:t>
            </w:r>
          </w:p>
        </w:tc>
        <w:tc>
          <w:tcPr>
            <w:tcW w:w="913" w:type="dxa"/>
            <w:tcBorders>
              <w:top w:val="single" w:sz="4" w:space="0" w:color="000000"/>
              <w:left w:val="single" w:sz="4" w:space="0" w:color="000000"/>
              <w:bottom w:val="single" w:sz="4" w:space="0" w:color="000000"/>
              <w:right w:val="single" w:sz="4" w:space="0" w:color="000000"/>
            </w:tcBorders>
            <w:vAlign w:val="center"/>
          </w:tcPr>
          <w:p w14:paraId="67EDA66C" w14:textId="77777777" w:rsidR="00AC3C1A" w:rsidRDefault="00C067C2">
            <w:pPr>
              <w:widowControl w:val="0"/>
              <w:spacing w:line="256" w:lineRule="auto"/>
            </w:pPr>
            <w:r>
              <w:rPr>
                <w:rFonts w:ascii="Times New Roman" w:hAnsi="Times New Roman" w:cs="Times New Roman"/>
                <w:sz w:val="20"/>
                <w:szCs w:val="20"/>
              </w:rPr>
              <w:t>1919</w:t>
            </w:r>
          </w:p>
        </w:tc>
      </w:tr>
      <w:tr w:rsidR="00AC3C1A" w14:paraId="24566CF1"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2F0B180E" w14:textId="77777777" w:rsidR="00AC3C1A" w:rsidRDefault="00C067C2">
            <w:pPr>
              <w:widowControl w:val="0"/>
              <w:spacing w:line="256" w:lineRule="auto"/>
            </w:pPr>
            <w:r>
              <w:rPr>
                <w:rFonts w:ascii="Times New Roman" w:eastAsia="Roboto" w:hAnsi="Times New Roman" w:cs="Times New Roman"/>
                <w:color w:val="111111"/>
                <w:sz w:val="20"/>
                <w:szCs w:val="20"/>
              </w:rPr>
              <w:t>forest</w:t>
            </w:r>
          </w:p>
        </w:tc>
        <w:tc>
          <w:tcPr>
            <w:tcW w:w="853" w:type="dxa"/>
            <w:tcBorders>
              <w:top w:val="single" w:sz="4" w:space="0" w:color="000000"/>
              <w:left w:val="single" w:sz="4" w:space="0" w:color="000000"/>
              <w:bottom w:val="single" w:sz="4" w:space="0" w:color="000000"/>
              <w:right w:val="single" w:sz="4" w:space="0" w:color="000000"/>
            </w:tcBorders>
            <w:vAlign w:val="center"/>
          </w:tcPr>
          <w:p w14:paraId="57A68B4E" w14:textId="77777777" w:rsidR="00AC3C1A" w:rsidRDefault="00C067C2">
            <w:pPr>
              <w:widowControl w:val="0"/>
              <w:spacing w:line="256" w:lineRule="auto"/>
            </w:pPr>
            <w:r>
              <w:rPr>
                <w:rFonts w:ascii="Times New Roman" w:hAnsi="Times New Roman" w:cs="Times New Roman"/>
                <w:sz w:val="20"/>
                <w:szCs w:val="20"/>
              </w:rPr>
              <w:t>1.334</w:t>
            </w:r>
          </w:p>
        </w:tc>
        <w:tc>
          <w:tcPr>
            <w:tcW w:w="988" w:type="dxa"/>
            <w:tcBorders>
              <w:top w:val="single" w:sz="4" w:space="0" w:color="000000"/>
              <w:left w:val="single" w:sz="4" w:space="0" w:color="000000"/>
              <w:bottom w:val="single" w:sz="4" w:space="0" w:color="000000"/>
              <w:right w:val="single" w:sz="4" w:space="0" w:color="000000"/>
            </w:tcBorders>
            <w:vAlign w:val="center"/>
          </w:tcPr>
          <w:p w14:paraId="2B3B0E59" w14:textId="77777777" w:rsidR="00AC3C1A" w:rsidRDefault="00C067C2">
            <w:pPr>
              <w:widowControl w:val="0"/>
              <w:spacing w:line="256" w:lineRule="auto"/>
            </w:pPr>
            <w:r>
              <w:rPr>
                <w:rFonts w:ascii="Times New Roman" w:hAnsi="Times New Roman" w:cs="Times New Roman"/>
                <w:sz w:val="20"/>
                <w:szCs w:val="20"/>
              </w:rPr>
              <w:t>1.267</w:t>
            </w:r>
          </w:p>
        </w:tc>
        <w:tc>
          <w:tcPr>
            <w:tcW w:w="711" w:type="dxa"/>
            <w:tcBorders>
              <w:top w:val="single" w:sz="4" w:space="0" w:color="000000"/>
              <w:left w:val="single" w:sz="4" w:space="0" w:color="000000"/>
              <w:bottom w:val="single" w:sz="4" w:space="0" w:color="000000"/>
              <w:right w:val="single" w:sz="4" w:space="0" w:color="000000"/>
            </w:tcBorders>
            <w:vAlign w:val="center"/>
          </w:tcPr>
          <w:p w14:paraId="13A22C19" w14:textId="77777777" w:rsidR="00AC3C1A" w:rsidRDefault="00C067C2">
            <w:pPr>
              <w:widowControl w:val="0"/>
              <w:spacing w:line="256" w:lineRule="auto"/>
            </w:pPr>
            <w:r>
              <w:rPr>
                <w:rFonts w:ascii="Times New Roman" w:hAnsi="Times New Roman" w:cs="Times New Roman"/>
                <w:sz w:val="20"/>
                <w:szCs w:val="20"/>
              </w:rPr>
              <w:t>0.711</w:t>
            </w:r>
          </w:p>
        </w:tc>
        <w:tc>
          <w:tcPr>
            <w:tcW w:w="842" w:type="dxa"/>
            <w:tcBorders>
              <w:top w:val="single" w:sz="4" w:space="0" w:color="000000"/>
              <w:left w:val="single" w:sz="4" w:space="0" w:color="000000"/>
              <w:bottom w:val="single" w:sz="4" w:space="0" w:color="000000"/>
              <w:right w:val="single" w:sz="4" w:space="0" w:color="000000"/>
            </w:tcBorders>
            <w:vAlign w:val="center"/>
          </w:tcPr>
          <w:p w14:paraId="4F8284A9" w14:textId="77777777" w:rsidR="00AC3C1A" w:rsidRDefault="00C067C2">
            <w:pPr>
              <w:widowControl w:val="0"/>
              <w:spacing w:line="256" w:lineRule="auto"/>
            </w:pPr>
            <w:r>
              <w:rPr>
                <w:rFonts w:ascii="Times New Roman" w:hAnsi="Times New Roman" w:cs="Times New Roman"/>
                <w:sz w:val="20"/>
                <w:szCs w:val="20"/>
              </w:rPr>
              <w:t>0.246</w:t>
            </w:r>
          </w:p>
        </w:tc>
        <w:tc>
          <w:tcPr>
            <w:tcW w:w="850" w:type="dxa"/>
            <w:tcBorders>
              <w:top w:val="single" w:sz="4" w:space="0" w:color="000000"/>
              <w:left w:val="single" w:sz="4" w:space="0" w:color="000000"/>
              <w:bottom w:val="single" w:sz="4" w:space="0" w:color="000000"/>
              <w:right w:val="single" w:sz="4" w:space="0" w:color="000000"/>
            </w:tcBorders>
            <w:vAlign w:val="center"/>
          </w:tcPr>
          <w:p w14:paraId="5D282F78" w14:textId="77777777" w:rsidR="00AC3C1A" w:rsidRDefault="00C067C2">
            <w:pPr>
              <w:widowControl w:val="0"/>
              <w:spacing w:line="256" w:lineRule="auto"/>
            </w:pPr>
            <w:r>
              <w:rPr>
                <w:rFonts w:ascii="Times New Roman" w:hAnsi="Times New Roman" w:cs="Times New Roman"/>
                <w:sz w:val="20"/>
                <w:szCs w:val="20"/>
              </w:rPr>
              <w:t>2.591</w:t>
            </w:r>
          </w:p>
        </w:tc>
        <w:tc>
          <w:tcPr>
            <w:tcW w:w="670" w:type="dxa"/>
            <w:tcBorders>
              <w:top w:val="single" w:sz="4" w:space="0" w:color="000000"/>
              <w:left w:val="single" w:sz="4" w:space="0" w:color="000000"/>
              <w:bottom w:val="single" w:sz="4" w:space="0" w:color="000000"/>
              <w:right w:val="single" w:sz="4" w:space="0" w:color="000000"/>
            </w:tcBorders>
            <w:vAlign w:val="center"/>
          </w:tcPr>
          <w:p w14:paraId="69B1F3E5"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6AE68835" w14:textId="77777777" w:rsidR="00AC3C1A" w:rsidRDefault="00C067C2">
            <w:pPr>
              <w:widowControl w:val="0"/>
              <w:spacing w:line="256" w:lineRule="auto"/>
            </w:pPr>
            <w:r>
              <w:rPr>
                <w:rFonts w:ascii="Times New Roman" w:hAnsi="Times New Roman" w:cs="Times New Roman"/>
                <w:sz w:val="20"/>
                <w:szCs w:val="20"/>
              </w:rPr>
              <w:t>2275</w:t>
            </w:r>
          </w:p>
        </w:tc>
        <w:tc>
          <w:tcPr>
            <w:tcW w:w="913" w:type="dxa"/>
            <w:tcBorders>
              <w:top w:val="single" w:sz="4" w:space="0" w:color="000000"/>
              <w:left w:val="single" w:sz="4" w:space="0" w:color="000000"/>
              <w:bottom w:val="single" w:sz="4" w:space="0" w:color="000000"/>
              <w:right w:val="single" w:sz="4" w:space="0" w:color="000000"/>
            </w:tcBorders>
            <w:vAlign w:val="center"/>
          </w:tcPr>
          <w:p w14:paraId="2904484D" w14:textId="77777777" w:rsidR="00AC3C1A" w:rsidRDefault="00C067C2">
            <w:pPr>
              <w:widowControl w:val="0"/>
              <w:spacing w:line="256" w:lineRule="auto"/>
            </w:pPr>
            <w:r>
              <w:rPr>
                <w:rFonts w:ascii="Times New Roman" w:hAnsi="Times New Roman" w:cs="Times New Roman"/>
                <w:sz w:val="20"/>
                <w:szCs w:val="20"/>
              </w:rPr>
              <w:t>1693</w:t>
            </w:r>
          </w:p>
        </w:tc>
      </w:tr>
      <w:tr w:rsidR="00AC3C1A" w14:paraId="07B8B47E"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229E3185" w14:textId="77777777" w:rsidR="00AC3C1A" w:rsidRDefault="00C067C2">
            <w:pPr>
              <w:widowControl w:val="0"/>
              <w:spacing w:line="256" w:lineRule="auto"/>
            </w:pPr>
            <w:r>
              <w:rPr>
                <w:rFonts w:ascii="Times New Roman" w:hAnsi="Times New Roman" w:cs="Times New Roman"/>
                <w:sz w:val="20"/>
                <w:szCs w:val="20"/>
              </w:rPr>
              <w:t>grass</w:t>
            </w:r>
          </w:p>
        </w:tc>
        <w:tc>
          <w:tcPr>
            <w:tcW w:w="853" w:type="dxa"/>
            <w:tcBorders>
              <w:top w:val="single" w:sz="4" w:space="0" w:color="000000"/>
              <w:left w:val="single" w:sz="4" w:space="0" w:color="000000"/>
              <w:bottom w:val="single" w:sz="4" w:space="0" w:color="000000"/>
              <w:right w:val="single" w:sz="4" w:space="0" w:color="000000"/>
            </w:tcBorders>
            <w:vAlign w:val="center"/>
          </w:tcPr>
          <w:p w14:paraId="29DE783C" w14:textId="77777777" w:rsidR="00AC3C1A" w:rsidRDefault="00C067C2">
            <w:pPr>
              <w:widowControl w:val="0"/>
              <w:spacing w:line="256" w:lineRule="auto"/>
            </w:pPr>
            <w:r>
              <w:rPr>
                <w:rFonts w:ascii="Times New Roman" w:hAnsi="Times New Roman" w:cs="Times New Roman"/>
                <w:sz w:val="20"/>
                <w:szCs w:val="20"/>
              </w:rPr>
              <w:t>1.089</w:t>
            </w:r>
          </w:p>
        </w:tc>
        <w:tc>
          <w:tcPr>
            <w:tcW w:w="988" w:type="dxa"/>
            <w:tcBorders>
              <w:top w:val="single" w:sz="4" w:space="0" w:color="000000"/>
              <w:left w:val="single" w:sz="4" w:space="0" w:color="000000"/>
              <w:bottom w:val="single" w:sz="4" w:space="0" w:color="000000"/>
              <w:right w:val="single" w:sz="4" w:space="0" w:color="000000"/>
            </w:tcBorders>
            <w:vAlign w:val="center"/>
          </w:tcPr>
          <w:p w14:paraId="56B7631F" w14:textId="77777777" w:rsidR="00AC3C1A" w:rsidRDefault="00C067C2">
            <w:pPr>
              <w:widowControl w:val="0"/>
              <w:spacing w:line="256" w:lineRule="auto"/>
            </w:pPr>
            <w:r>
              <w:rPr>
                <w:rFonts w:ascii="Times New Roman" w:hAnsi="Times New Roman" w:cs="Times New Roman"/>
                <w:sz w:val="20"/>
                <w:szCs w:val="20"/>
              </w:rPr>
              <w:t>0.998</w:t>
            </w:r>
          </w:p>
        </w:tc>
        <w:tc>
          <w:tcPr>
            <w:tcW w:w="711" w:type="dxa"/>
            <w:tcBorders>
              <w:top w:val="single" w:sz="4" w:space="0" w:color="000000"/>
              <w:left w:val="single" w:sz="4" w:space="0" w:color="000000"/>
              <w:bottom w:val="single" w:sz="4" w:space="0" w:color="000000"/>
              <w:right w:val="single" w:sz="4" w:space="0" w:color="000000"/>
            </w:tcBorders>
            <w:vAlign w:val="center"/>
          </w:tcPr>
          <w:p w14:paraId="5462877C" w14:textId="77777777" w:rsidR="00AC3C1A" w:rsidRDefault="00C067C2">
            <w:pPr>
              <w:widowControl w:val="0"/>
              <w:spacing w:line="256" w:lineRule="auto"/>
            </w:pPr>
            <w:r>
              <w:rPr>
                <w:rFonts w:ascii="Times New Roman" w:hAnsi="Times New Roman" w:cs="Times New Roman"/>
                <w:sz w:val="20"/>
                <w:szCs w:val="20"/>
              </w:rPr>
              <w:t>0.676</w:t>
            </w:r>
          </w:p>
        </w:tc>
        <w:tc>
          <w:tcPr>
            <w:tcW w:w="842" w:type="dxa"/>
            <w:tcBorders>
              <w:top w:val="single" w:sz="4" w:space="0" w:color="000000"/>
              <w:left w:val="single" w:sz="4" w:space="0" w:color="000000"/>
              <w:bottom w:val="single" w:sz="4" w:space="0" w:color="000000"/>
              <w:right w:val="single" w:sz="4" w:space="0" w:color="000000"/>
            </w:tcBorders>
            <w:vAlign w:val="center"/>
          </w:tcPr>
          <w:p w14:paraId="62F4771D" w14:textId="77777777" w:rsidR="00AC3C1A" w:rsidRDefault="00C067C2">
            <w:pPr>
              <w:widowControl w:val="0"/>
              <w:spacing w:line="256" w:lineRule="auto"/>
            </w:pPr>
            <w:r>
              <w:rPr>
                <w:rFonts w:ascii="Times New Roman" w:hAnsi="Times New Roman" w:cs="Times New Roman"/>
                <w:sz w:val="20"/>
                <w:szCs w:val="20"/>
              </w:rPr>
              <w:t>0.149</w:t>
            </w:r>
          </w:p>
        </w:tc>
        <w:tc>
          <w:tcPr>
            <w:tcW w:w="850" w:type="dxa"/>
            <w:tcBorders>
              <w:top w:val="single" w:sz="4" w:space="0" w:color="000000"/>
              <w:left w:val="single" w:sz="4" w:space="0" w:color="000000"/>
              <w:bottom w:val="single" w:sz="4" w:space="0" w:color="000000"/>
              <w:right w:val="single" w:sz="4" w:space="0" w:color="000000"/>
            </w:tcBorders>
            <w:vAlign w:val="center"/>
          </w:tcPr>
          <w:p w14:paraId="578A6FEC" w14:textId="77777777" w:rsidR="00AC3C1A" w:rsidRDefault="00C067C2">
            <w:pPr>
              <w:widowControl w:val="0"/>
              <w:spacing w:line="256" w:lineRule="auto"/>
            </w:pPr>
            <w:r>
              <w:rPr>
                <w:rFonts w:ascii="Times New Roman" w:hAnsi="Times New Roman" w:cs="Times New Roman"/>
                <w:sz w:val="20"/>
                <w:szCs w:val="20"/>
              </w:rPr>
              <w:t>2.312</w:t>
            </w:r>
          </w:p>
        </w:tc>
        <w:tc>
          <w:tcPr>
            <w:tcW w:w="670" w:type="dxa"/>
            <w:tcBorders>
              <w:top w:val="single" w:sz="4" w:space="0" w:color="000000"/>
              <w:left w:val="single" w:sz="4" w:space="0" w:color="000000"/>
              <w:bottom w:val="single" w:sz="4" w:space="0" w:color="000000"/>
              <w:right w:val="single" w:sz="4" w:space="0" w:color="000000"/>
            </w:tcBorders>
            <w:vAlign w:val="center"/>
          </w:tcPr>
          <w:p w14:paraId="74F48926"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643E5D88" w14:textId="77777777" w:rsidR="00AC3C1A" w:rsidRDefault="00C067C2">
            <w:pPr>
              <w:widowControl w:val="0"/>
              <w:spacing w:line="256" w:lineRule="auto"/>
            </w:pPr>
            <w:r>
              <w:rPr>
                <w:rFonts w:ascii="Times New Roman" w:hAnsi="Times New Roman" w:cs="Times New Roman"/>
                <w:sz w:val="20"/>
                <w:szCs w:val="20"/>
              </w:rPr>
              <w:t>3196</w:t>
            </w:r>
          </w:p>
        </w:tc>
        <w:tc>
          <w:tcPr>
            <w:tcW w:w="913" w:type="dxa"/>
            <w:tcBorders>
              <w:top w:val="single" w:sz="4" w:space="0" w:color="000000"/>
              <w:left w:val="single" w:sz="4" w:space="0" w:color="000000"/>
              <w:bottom w:val="single" w:sz="4" w:space="0" w:color="000000"/>
              <w:right w:val="single" w:sz="4" w:space="0" w:color="000000"/>
            </w:tcBorders>
            <w:vAlign w:val="center"/>
          </w:tcPr>
          <w:p w14:paraId="47970572" w14:textId="77777777" w:rsidR="00AC3C1A" w:rsidRDefault="00C067C2">
            <w:pPr>
              <w:widowControl w:val="0"/>
              <w:spacing w:line="256" w:lineRule="auto"/>
            </w:pPr>
            <w:r>
              <w:rPr>
                <w:rFonts w:ascii="Times New Roman" w:hAnsi="Times New Roman" w:cs="Times New Roman"/>
                <w:sz w:val="20"/>
                <w:szCs w:val="20"/>
              </w:rPr>
              <w:t>1728</w:t>
            </w:r>
          </w:p>
        </w:tc>
      </w:tr>
      <w:tr w:rsidR="00AC3C1A" w14:paraId="02EF787F"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53F10397" w14:textId="77777777" w:rsidR="00AC3C1A" w:rsidRDefault="00C067C2">
            <w:pPr>
              <w:widowControl w:val="0"/>
              <w:spacing w:line="256" w:lineRule="auto"/>
            </w:pPr>
            <w:r>
              <w:rPr>
                <w:rFonts w:ascii="Times New Roman" w:hAnsi="Times New Roman" w:cs="Times New Roman"/>
                <w:sz w:val="20"/>
                <w:szCs w:val="20"/>
              </w:rPr>
              <w:t>crop</w:t>
            </w:r>
          </w:p>
        </w:tc>
        <w:tc>
          <w:tcPr>
            <w:tcW w:w="853" w:type="dxa"/>
            <w:tcBorders>
              <w:top w:val="single" w:sz="4" w:space="0" w:color="000000"/>
              <w:left w:val="single" w:sz="4" w:space="0" w:color="000000"/>
              <w:bottom w:val="single" w:sz="4" w:space="0" w:color="000000"/>
              <w:right w:val="single" w:sz="4" w:space="0" w:color="000000"/>
            </w:tcBorders>
            <w:vAlign w:val="center"/>
          </w:tcPr>
          <w:p w14:paraId="60238C13" w14:textId="77777777" w:rsidR="00AC3C1A" w:rsidRDefault="00C067C2">
            <w:pPr>
              <w:widowControl w:val="0"/>
              <w:spacing w:line="256" w:lineRule="auto"/>
            </w:pPr>
            <w:r>
              <w:rPr>
                <w:rFonts w:ascii="Times New Roman" w:hAnsi="Times New Roman" w:cs="Times New Roman"/>
                <w:sz w:val="20"/>
                <w:szCs w:val="20"/>
              </w:rPr>
              <w:t>1.459</w:t>
            </w:r>
          </w:p>
        </w:tc>
        <w:tc>
          <w:tcPr>
            <w:tcW w:w="988" w:type="dxa"/>
            <w:tcBorders>
              <w:top w:val="single" w:sz="4" w:space="0" w:color="000000"/>
              <w:left w:val="single" w:sz="4" w:space="0" w:color="000000"/>
              <w:bottom w:val="single" w:sz="4" w:space="0" w:color="000000"/>
              <w:right w:val="single" w:sz="4" w:space="0" w:color="000000"/>
            </w:tcBorders>
            <w:vAlign w:val="center"/>
          </w:tcPr>
          <w:p w14:paraId="4EC19509" w14:textId="77777777" w:rsidR="00AC3C1A" w:rsidRDefault="00C067C2">
            <w:pPr>
              <w:widowControl w:val="0"/>
              <w:spacing w:line="256" w:lineRule="auto"/>
            </w:pPr>
            <w:r>
              <w:rPr>
                <w:rFonts w:ascii="Times New Roman" w:hAnsi="Times New Roman" w:cs="Times New Roman"/>
                <w:sz w:val="20"/>
                <w:szCs w:val="20"/>
              </w:rPr>
              <w:t>1.423</w:t>
            </w:r>
          </w:p>
        </w:tc>
        <w:tc>
          <w:tcPr>
            <w:tcW w:w="711" w:type="dxa"/>
            <w:tcBorders>
              <w:top w:val="single" w:sz="4" w:space="0" w:color="000000"/>
              <w:left w:val="single" w:sz="4" w:space="0" w:color="000000"/>
              <w:bottom w:val="single" w:sz="4" w:space="0" w:color="000000"/>
              <w:right w:val="single" w:sz="4" w:space="0" w:color="000000"/>
            </w:tcBorders>
            <w:vAlign w:val="center"/>
          </w:tcPr>
          <w:p w14:paraId="737F55D4" w14:textId="77777777" w:rsidR="00AC3C1A" w:rsidRDefault="00C067C2">
            <w:pPr>
              <w:widowControl w:val="0"/>
              <w:spacing w:line="256" w:lineRule="auto"/>
            </w:pPr>
            <w:r>
              <w:rPr>
                <w:rFonts w:ascii="Times New Roman" w:hAnsi="Times New Roman" w:cs="Times New Roman"/>
                <w:sz w:val="20"/>
                <w:szCs w:val="20"/>
              </w:rPr>
              <w:t>0.777</w:t>
            </w:r>
          </w:p>
        </w:tc>
        <w:tc>
          <w:tcPr>
            <w:tcW w:w="842" w:type="dxa"/>
            <w:tcBorders>
              <w:top w:val="single" w:sz="4" w:space="0" w:color="000000"/>
              <w:left w:val="single" w:sz="4" w:space="0" w:color="000000"/>
              <w:bottom w:val="single" w:sz="4" w:space="0" w:color="000000"/>
              <w:right w:val="single" w:sz="4" w:space="0" w:color="000000"/>
            </w:tcBorders>
            <w:vAlign w:val="center"/>
          </w:tcPr>
          <w:p w14:paraId="770CA4DE" w14:textId="77777777" w:rsidR="00AC3C1A" w:rsidRDefault="00C067C2">
            <w:pPr>
              <w:widowControl w:val="0"/>
              <w:spacing w:line="256" w:lineRule="auto"/>
            </w:pPr>
            <w:r>
              <w:rPr>
                <w:rFonts w:ascii="Times New Roman" w:hAnsi="Times New Roman" w:cs="Times New Roman"/>
                <w:sz w:val="20"/>
                <w:szCs w:val="20"/>
              </w:rPr>
              <w:t>0.260</w:t>
            </w:r>
          </w:p>
        </w:tc>
        <w:tc>
          <w:tcPr>
            <w:tcW w:w="850" w:type="dxa"/>
            <w:tcBorders>
              <w:top w:val="single" w:sz="4" w:space="0" w:color="000000"/>
              <w:left w:val="single" w:sz="4" w:space="0" w:color="000000"/>
              <w:bottom w:val="single" w:sz="4" w:space="0" w:color="000000"/>
              <w:right w:val="single" w:sz="4" w:space="0" w:color="000000"/>
            </w:tcBorders>
            <w:vAlign w:val="center"/>
          </w:tcPr>
          <w:p w14:paraId="3B1DC66B" w14:textId="77777777" w:rsidR="00AC3C1A" w:rsidRDefault="00C067C2">
            <w:pPr>
              <w:widowControl w:val="0"/>
              <w:spacing w:line="256" w:lineRule="auto"/>
            </w:pPr>
            <w:r>
              <w:rPr>
                <w:rFonts w:ascii="Times New Roman" w:hAnsi="Times New Roman" w:cs="Times New Roman"/>
                <w:sz w:val="20"/>
                <w:szCs w:val="20"/>
              </w:rPr>
              <w:t>2.802</w:t>
            </w:r>
          </w:p>
        </w:tc>
        <w:tc>
          <w:tcPr>
            <w:tcW w:w="670" w:type="dxa"/>
            <w:tcBorders>
              <w:top w:val="single" w:sz="4" w:space="0" w:color="000000"/>
              <w:left w:val="single" w:sz="4" w:space="0" w:color="000000"/>
              <w:bottom w:val="single" w:sz="4" w:space="0" w:color="000000"/>
              <w:right w:val="single" w:sz="4" w:space="0" w:color="000000"/>
            </w:tcBorders>
            <w:vAlign w:val="center"/>
          </w:tcPr>
          <w:p w14:paraId="0051D4C3"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5E5BE0CE" w14:textId="77777777" w:rsidR="00AC3C1A" w:rsidRDefault="00C067C2">
            <w:pPr>
              <w:widowControl w:val="0"/>
              <w:spacing w:line="256" w:lineRule="auto"/>
            </w:pPr>
            <w:r>
              <w:rPr>
                <w:rFonts w:ascii="Times New Roman" w:hAnsi="Times New Roman" w:cs="Times New Roman"/>
                <w:sz w:val="20"/>
                <w:szCs w:val="20"/>
              </w:rPr>
              <w:t>2557</w:t>
            </w:r>
          </w:p>
        </w:tc>
        <w:tc>
          <w:tcPr>
            <w:tcW w:w="913" w:type="dxa"/>
            <w:tcBorders>
              <w:top w:val="single" w:sz="4" w:space="0" w:color="000000"/>
              <w:left w:val="single" w:sz="4" w:space="0" w:color="000000"/>
              <w:bottom w:val="single" w:sz="4" w:space="0" w:color="000000"/>
              <w:right w:val="single" w:sz="4" w:space="0" w:color="000000"/>
            </w:tcBorders>
            <w:vAlign w:val="center"/>
          </w:tcPr>
          <w:p w14:paraId="05CC1FE0" w14:textId="77777777" w:rsidR="00AC3C1A" w:rsidRDefault="00C067C2">
            <w:pPr>
              <w:widowControl w:val="0"/>
              <w:spacing w:line="256" w:lineRule="auto"/>
            </w:pPr>
            <w:r>
              <w:rPr>
                <w:rFonts w:ascii="Times New Roman" w:hAnsi="Times New Roman" w:cs="Times New Roman"/>
                <w:sz w:val="20"/>
                <w:szCs w:val="20"/>
              </w:rPr>
              <w:t>1908</w:t>
            </w:r>
          </w:p>
        </w:tc>
      </w:tr>
      <w:tr w:rsidR="00AC3C1A" w14:paraId="11405A97"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37EE4261" w14:textId="77777777" w:rsidR="00AC3C1A" w:rsidRDefault="00C067C2">
            <w:pPr>
              <w:widowControl w:val="0"/>
              <w:spacing w:line="256" w:lineRule="auto"/>
            </w:pPr>
            <w:r>
              <w:rPr>
                <w:rFonts w:ascii="Times New Roman" w:hAnsi="Times New Roman" w:cs="Times New Roman"/>
                <w:sz w:val="20"/>
                <w:szCs w:val="20"/>
              </w:rPr>
              <w:t>wet</w:t>
            </w:r>
          </w:p>
        </w:tc>
        <w:tc>
          <w:tcPr>
            <w:tcW w:w="853" w:type="dxa"/>
            <w:tcBorders>
              <w:top w:val="single" w:sz="4" w:space="0" w:color="000000"/>
              <w:left w:val="single" w:sz="4" w:space="0" w:color="000000"/>
              <w:bottom w:val="single" w:sz="4" w:space="0" w:color="000000"/>
              <w:right w:val="single" w:sz="4" w:space="0" w:color="000000"/>
            </w:tcBorders>
            <w:vAlign w:val="center"/>
          </w:tcPr>
          <w:p w14:paraId="4A755D74" w14:textId="77777777" w:rsidR="00AC3C1A" w:rsidRDefault="00C067C2">
            <w:pPr>
              <w:widowControl w:val="0"/>
              <w:spacing w:line="256" w:lineRule="auto"/>
            </w:pPr>
            <w:r>
              <w:rPr>
                <w:rFonts w:ascii="Times New Roman" w:hAnsi="Times New Roman" w:cs="Times New Roman"/>
                <w:sz w:val="20"/>
                <w:szCs w:val="20"/>
              </w:rPr>
              <w:t>1.642</w:t>
            </w:r>
          </w:p>
        </w:tc>
        <w:tc>
          <w:tcPr>
            <w:tcW w:w="988" w:type="dxa"/>
            <w:tcBorders>
              <w:top w:val="single" w:sz="4" w:space="0" w:color="000000"/>
              <w:left w:val="single" w:sz="4" w:space="0" w:color="000000"/>
              <w:bottom w:val="single" w:sz="4" w:space="0" w:color="000000"/>
              <w:right w:val="single" w:sz="4" w:space="0" w:color="000000"/>
            </w:tcBorders>
            <w:vAlign w:val="center"/>
          </w:tcPr>
          <w:p w14:paraId="138F104C" w14:textId="77777777" w:rsidR="00AC3C1A" w:rsidRDefault="00C067C2">
            <w:pPr>
              <w:widowControl w:val="0"/>
              <w:spacing w:line="256" w:lineRule="auto"/>
            </w:pPr>
            <w:r>
              <w:rPr>
                <w:rFonts w:ascii="Times New Roman" w:hAnsi="Times New Roman" w:cs="Times New Roman"/>
                <w:sz w:val="20"/>
                <w:szCs w:val="20"/>
              </w:rPr>
              <w:t>1.594</w:t>
            </w:r>
          </w:p>
        </w:tc>
        <w:tc>
          <w:tcPr>
            <w:tcW w:w="711" w:type="dxa"/>
            <w:tcBorders>
              <w:top w:val="single" w:sz="4" w:space="0" w:color="000000"/>
              <w:left w:val="single" w:sz="4" w:space="0" w:color="000000"/>
              <w:bottom w:val="single" w:sz="4" w:space="0" w:color="000000"/>
              <w:right w:val="single" w:sz="4" w:space="0" w:color="000000"/>
            </w:tcBorders>
            <w:vAlign w:val="center"/>
          </w:tcPr>
          <w:p w14:paraId="7270EF53" w14:textId="77777777" w:rsidR="00AC3C1A" w:rsidRDefault="00C067C2">
            <w:pPr>
              <w:widowControl w:val="0"/>
              <w:spacing w:line="256" w:lineRule="auto"/>
            </w:pPr>
            <w:r>
              <w:rPr>
                <w:rFonts w:ascii="Times New Roman" w:hAnsi="Times New Roman" w:cs="Times New Roman"/>
                <w:sz w:val="20"/>
                <w:szCs w:val="20"/>
              </w:rPr>
              <w:t>0.725</w:t>
            </w:r>
          </w:p>
        </w:tc>
        <w:tc>
          <w:tcPr>
            <w:tcW w:w="842" w:type="dxa"/>
            <w:tcBorders>
              <w:top w:val="single" w:sz="4" w:space="0" w:color="000000"/>
              <w:left w:val="single" w:sz="4" w:space="0" w:color="000000"/>
              <w:bottom w:val="single" w:sz="4" w:space="0" w:color="000000"/>
              <w:right w:val="single" w:sz="4" w:space="0" w:color="000000"/>
            </w:tcBorders>
            <w:vAlign w:val="center"/>
          </w:tcPr>
          <w:p w14:paraId="719A3A6F" w14:textId="77777777" w:rsidR="00AC3C1A" w:rsidRDefault="00C067C2">
            <w:pPr>
              <w:widowControl w:val="0"/>
              <w:spacing w:line="256" w:lineRule="auto"/>
            </w:pPr>
            <w:r>
              <w:rPr>
                <w:rFonts w:ascii="Times New Roman" w:hAnsi="Times New Roman" w:cs="Times New Roman"/>
                <w:sz w:val="20"/>
                <w:szCs w:val="20"/>
              </w:rPr>
              <w:t>0.514</w:t>
            </w:r>
          </w:p>
        </w:tc>
        <w:tc>
          <w:tcPr>
            <w:tcW w:w="850" w:type="dxa"/>
            <w:tcBorders>
              <w:top w:val="single" w:sz="4" w:space="0" w:color="000000"/>
              <w:left w:val="single" w:sz="4" w:space="0" w:color="000000"/>
              <w:bottom w:val="single" w:sz="4" w:space="0" w:color="000000"/>
              <w:right w:val="single" w:sz="4" w:space="0" w:color="000000"/>
            </w:tcBorders>
            <w:vAlign w:val="center"/>
          </w:tcPr>
          <w:p w14:paraId="44C0BB1F" w14:textId="77777777" w:rsidR="00AC3C1A" w:rsidRDefault="00C067C2">
            <w:pPr>
              <w:widowControl w:val="0"/>
              <w:spacing w:line="256" w:lineRule="auto"/>
            </w:pPr>
            <w:r>
              <w:rPr>
                <w:rFonts w:ascii="Times New Roman" w:hAnsi="Times New Roman" w:cs="Times New Roman"/>
                <w:sz w:val="20"/>
                <w:szCs w:val="20"/>
              </w:rPr>
              <w:t>2.903</w:t>
            </w:r>
          </w:p>
        </w:tc>
        <w:tc>
          <w:tcPr>
            <w:tcW w:w="670" w:type="dxa"/>
            <w:tcBorders>
              <w:top w:val="single" w:sz="4" w:space="0" w:color="000000"/>
              <w:left w:val="single" w:sz="4" w:space="0" w:color="000000"/>
              <w:bottom w:val="single" w:sz="4" w:space="0" w:color="000000"/>
              <w:right w:val="single" w:sz="4" w:space="0" w:color="000000"/>
            </w:tcBorders>
            <w:vAlign w:val="center"/>
          </w:tcPr>
          <w:p w14:paraId="30D76569"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525A3C1E" w14:textId="77777777" w:rsidR="00AC3C1A" w:rsidRDefault="00C067C2">
            <w:pPr>
              <w:widowControl w:val="0"/>
              <w:spacing w:line="256" w:lineRule="auto"/>
            </w:pPr>
            <w:r>
              <w:rPr>
                <w:rFonts w:ascii="Times New Roman" w:hAnsi="Times New Roman" w:cs="Times New Roman"/>
                <w:sz w:val="20"/>
                <w:szCs w:val="20"/>
              </w:rPr>
              <w:t>1557</w:t>
            </w:r>
          </w:p>
        </w:tc>
        <w:tc>
          <w:tcPr>
            <w:tcW w:w="913" w:type="dxa"/>
            <w:tcBorders>
              <w:top w:val="single" w:sz="4" w:space="0" w:color="000000"/>
              <w:left w:val="single" w:sz="4" w:space="0" w:color="000000"/>
              <w:bottom w:val="single" w:sz="4" w:space="0" w:color="000000"/>
              <w:right w:val="single" w:sz="4" w:space="0" w:color="000000"/>
            </w:tcBorders>
            <w:vAlign w:val="center"/>
          </w:tcPr>
          <w:p w14:paraId="6AC135F8" w14:textId="77777777" w:rsidR="00AC3C1A" w:rsidRDefault="00C067C2">
            <w:pPr>
              <w:widowControl w:val="0"/>
              <w:spacing w:line="256" w:lineRule="auto"/>
            </w:pPr>
            <w:r>
              <w:rPr>
                <w:rFonts w:ascii="Times New Roman" w:hAnsi="Times New Roman" w:cs="Times New Roman"/>
                <w:sz w:val="20"/>
                <w:szCs w:val="20"/>
              </w:rPr>
              <w:t>1098</w:t>
            </w:r>
          </w:p>
        </w:tc>
      </w:tr>
      <w:tr w:rsidR="00AC3C1A" w14:paraId="0A8202A5"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6CE0111E" w14:textId="77777777" w:rsidR="00AC3C1A" w:rsidRDefault="00C067C2">
            <w:pPr>
              <w:widowControl w:val="0"/>
              <w:spacing w:line="256" w:lineRule="auto"/>
            </w:pPr>
            <w:r>
              <w:rPr>
                <w:rFonts w:ascii="Times New Roman" w:hAnsi="Times New Roman" w:cs="Times New Roman"/>
                <w:sz w:val="20"/>
                <w:szCs w:val="20"/>
              </w:rPr>
              <w:t>urban^2</w:t>
            </w:r>
          </w:p>
        </w:tc>
        <w:tc>
          <w:tcPr>
            <w:tcW w:w="853" w:type="dxa"/>
            <w:tcBorders>
              <w:top w:val="single" w:sz="4" w:space="0" w:color="000000"/>
              <w:left w:val="single" w:sz="4" w:space="0" w:color="000000"/>
              <w:bottom w:val="single" w:sz="4" w:space="0" w:color="000000"/>
              <w:right w:val="single" w:sz="4" w:space="0" w:color="000000"/>
            </w:tcBorders>
            <w:vAlign w:val="center"/>
          </w:tcPr>
          <w:p w14:paraId="6AFDA9ED" w14:textId="77777777" w:rsidR="00AC3C1A" w:rsidRDefault="00C067C2">
            <w:pPr>
              <w:widowControl w:val="0"/>
              <w:spacing w:line="256" w:lineRule="auto"/>
            </w:pPr>
            <w:r>
              <w:rPr>
                <w:rFonts w:ascii="Times New Roman" w:hAnsi="Times New Roman" w:cs="Times New Roman"/>
                <w:sz w:val="20"/>
                <w:szCs w:val="20"/>
              </w:rPr>
              <w:t>-0.390</w:t>
            </w:r>
          </w:p>
        </w:tc>
        <w:tc>
          <w:tcPr>
            <w:tcW w:w="988" w:type="dxa"/>
            <w:tcBorders>
              <w:top w:val="single" w:sz="4" w:space="0" w:color="000000"/>
              <w:left w:val="single" w:sz="4" w:space="0" w:color="000000"/>
              <w:bottom w:val="single" w:sz="4" w:space="0" w:color="000000"/>
              <w:right w:val="single" w:sz="4" w:space="0" w:color="000000"/>
            </w:tcBorders>
            <w:vAlign w:val="center"/>
          </w:tcPr>
          <w:p w14:paraId="206CD705" w14:textId="77777777" w:rsidR="00AC3C1A" w:rsidRDefault="00C067C2">
            <w:pPr>
              <w:widowControl w:val="0"/>
              <w:spacing w:line="256" w:lineRule="auto"/>
            </w:pPr>
            <w:r>
              <w:rPr>
                <w:rFonts w:ascii="Times New Roman" w:hAnsi="Times New Roman" w:cs="Times New Roman"/>
                <w:sz w:val="20"/>
                <w:szCs w:val="20"/>
              </w:rPr>
              <w:t>-0.382</w:t>
            </w:r>
          </w:p>
        </w:tc>
        <w:tc>
          <w:tcPr>
            <w:tcW w:w="711" w:type="dxa"/>
            <w:tcBorders>
              <w:top w:val="single" w:sz="4" w:space="0" w:color="000000"/>
              <w:left w:val="single" w:sz="4" w:space="0" w:color="000000"/>
              <w:bottom w:val="single" w:sz="4" w:space="0" w:color="000000"/>
              <w:right w:val="single" w:sz="4" w:space="0" w:color="000000"/>
            </w:tcBorders>
            <w:vAlign w:val="center"/>
          </w:tcPr>
          <w:p w14:paraId="0A81A047" w14:textId="77777777" w:rsidR="00AC3C1A" w:rsidRDefault="00C067C2">
            <w:pPr>
              <w:widowControl w:val="0"/>
              <w:spacing w:line="256" w:lineRule="auto"/>
            </w:pPr>
            <w:r>
              <w:rPr>
                <w:rFonts w:ascii="Times New Roman" w:hAnsi="Times New Roman" w:cs="Times New Roman"/>
                <w:sz w:val="20"/>
                <w:szCs w:val="20"/>
              </w:rPr>
              <w:t>0.194</w:t>
            </w:r>
          </w:p>
        </w:tc>
        <w:tc>
          <w:tcPr>
            <w:tcW w:w="842" w:type="dxa"/>
            <w:tcBorders>
              <w:top w:val="single" w:sz="4" w:space="0" w:color="000000"/>
              <w:left w:val="single" w:sz="4" w:space="0" w:color="000000"/>
              <w:bottom w:val="single" w:sz="4" w:space="0" w:color="000000"/>
              <w:right w:val="single" w:sz="4" w:space="0" w:color="000000"/>
            </w:tcBorders>
            <w:vAlign w:val="center"/>
          </w:tcPr>
          <w:p w14:paraId="29EE85E2" w14:textId="77777777" w:rsidR="00AC3C1A" w:rsidRDefault="00C067C2">
            <w:pPr>
              <w:widowControl w:val="0"/>
              <w:spacing w:line="256" w:lineRule="auto"/>
            </w:pPr>
            <w:r>
              <w:rPr>
                <w:rFonts w:ascii="Times New Roman" w:hAnsi="Times New Roman" w:cs="Times New Roman"/>
                <w:sz w:val="20"/>
                <w:szCs w:val="20"/>
              </w:rPr>
              <w:t>-0.721</w:t>
            </w:r>
          </w:p>
        </w:tc>
        <w:tc>
          <w:tcPr>
            <w:tcW w:w="850" w:type="dxa"/>
            <w:tcBorders>
              <w:top w:val="single" w:sz="4" w:space="0" w:color="000000"/>
              <w:left w:val="single" w:sz="4" w:space="0" w:color="000000"/>
              <w:bottom w:val="single" w:sz="4" w:space="0" w:color="000000"/>
              <w:right w:val="single" w:sz="4" w:space="0" w:color="000000"/>
            </w:tcBorders>
            <w:vAlign w:val="center"/>
          </w:tcPr>
          <w:p w14:paraId="3E92EA85" w14:textId="77777777" w:rsidR="00AC3C1A" w:rsidRDefault="00C067C2">
            <w:pPr>
              <w:widowControl w:val="0"/>
              <w:spacing w:line="256" w:lineRule="auto"/>
            </w:pPr>
            <w:r>
              <w:rPr>
                <w:rFonts w:ascii="Times New Roman" w:hAnsi="Times New Roman" w:cs="Times New Roman"/>
                <w:sz w:val="20"/>
                <w:szCs w:val="20"/>
              </w:rPr>
              <w:t>-0.087</w:t>
            </w:r>
          </w:p>
        </w:tc>
        <w:tc>
          <w:tcPr>
            <w:tcW w:w="670" w:type="dxa"/>
            <w:tcBorders>
              <w:top w:val="single" w:sz="4" w:space="0" w:color="000000"/>
              <w:left w:val="single" w:sz="4" w:space="0" w:color="000000"/>
              <w:bottom w:val="single" w:sz="4" w:space="0" w:color="000000"/>
              <w:right w:val="single" w:sz="4" w:space="0" w:color="000000"/>
            </w:tcBorders>
            <w:vAlign w:val="center"/>
          </w:tcPr>
          <w:p w14:paraId="253BCBBB"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02038F7E" w14:textId="77777777" w:rsidR="00AC3C1A" w:rsidRDefault="00C067C2">
            <w:pPr>
              <w:widowControl w:val="0"/>
              <w:spacing w:line="256" w:lineRule="auto"/>
            </w:pPr>
            <w:r>
              <w:rPr>
                <w:rFonts w:ascii="Times New Roman" w:hAnsi="Times New Roman" w:cs="Times New Roman"/>
                <w:sz w:val="20"/>
                <w:szCs w:val="20"/>
              </w:rPr>
              <w:t>1637</w:t>
            </w:r>
          </w:p>
        </w:tc>
        <w:tc>
          <w:tcPr>
            <w:tcW w:w="913" w:type="dxa"/>
            <w:tcBorders>
              <w:top w:val="single" w:sz="4" w:space="0" w:color="000000"/>
              <w:left w:val="single" w:sz="4" w:space="0" w:color="000000"/>
              <w:bottom w:val="single" w:sz="4" w:space="0" w:color="000000"/>
              <w:right w:val="single" w:sz="4" w:space="0" w:color="000000"/>
            </w:tcBorders>
            <w:vAlign w:val="center"/>
          </w:tcPr>
          <w:p w14:paraId="5DA47DFC" w14:textId="77777777" w:rsidR="00AC3C1A" w:rsidRDefault="00C067C2">
            <w:pPr>
              <w:widowControl w:val="0"/>
              <w:spacing w:line="256" w:lineRule="auto"/>
            </w:pPr>
            <w:r>
              <w:rPr>
                <w:rFonts w:ascii="Times New Roman" w:hAnsi="Times New Roman" w:cs="Times New Roman"/>
                <w:sz w:val="20"/>
                <w:szCs w:val="20"/>
              </w:rPr>
              <w:t>1018</w:t>
            </w:r>
          </w:p>
        </w:tc>
      </w:tr>
      <w:tr w:rsidR="00AC3C1A" w14:paraId="06FF8D75"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38AC331B" w14:textId="77777777" w:rsidR="00AC3C1A" w:rsidRDefault="00C067C2">
            <w:pPr>
              <w:widowControl w:val="0"/>
              <w:spacing w:line="256" w:lineRule="auto"/>
            </w:pPr>
            <w:r>
              <w:rPr>
                <w:rFonts w:ascii="Times New Roman" w:hAnsi="Times New Roman" w:cs="Times New Roman"/>
                <w:sz w:val="20"/>
                <w:szCs w:val="20"/>
              </w:rPr>
              <w:t>forest^2</w:t>
            </w:r>
          </w:p>
        </w:tc>
        <w:tc>
          <w:tcPr>
            <w:tcW w:w="853" w:type="dxa"/>
            <w:tcBorders>
              <w:top w:val="single" w:sz="4" w:space="0" w:color="000000"/>
              <w:left w:val="single" w:sz="4" w:space="0" w:color="000000"/>
              <w:bottom w:val="single" w:sz="4" w:space="0" w:color="000000"/>
              <w:right w:val="single" w:sz="4" w:space="0" w:color="000000"/>
            </w:tcBorders>
            <w:vAlign w:val="center"/>
          </w:tcPr>
          <w:p w14:paraId="4131715E" w14:textId="77777777" w:rsidR="00AC3C1A" w:rsidRDefault="00C067C2">
            <w:pPr>
              <w:widowControl w:val="0"/>
              <w:spacing w:line="256" w:lineRule="auto"/>
            </w:pPr>
            <w:r>
              <w:rPr>
                <w:rFonts w:ascii="Times New Roman" w:hAnsi="Times New Roman" w:cs="Times New Roman"/>
                <w:sz w:val="20"/>
                <w:szCs w:val="20"/>
              </w:rPr>
              <w:t>-0.376</w:t>
            </w:r>
          </w:p>
        </w:tc>
        <w:tc>
          <w:tcPr>
            <w:tcW w:w="988" w:type="dxa"/>
            <w:tcBorders>
              <w:top w:val="single" w:sz="4" w:space="0" w:color="000000"/>
              <w:left w:val="single" w:sz="4" w:space="0" w:color="000000"/>
              <w:bottom w:val="single" w:sz="4" w:space="0" w:color="000000"/>
              <w:right w:val="single" w:sz="4" w:space="0" w:color="000000"/>
            </w:tcBorders>
            <w:vAlign w:val="center"/>
          </w:tcPr>
          <w:p w14:paraId="20D705D5" w14:textId="77777777" w:rsidR="00AC3C1A" w:rsidRDefault="00C067C2">
            <w:pPr>
              <w:widowControl w:val="0"/>
              <w:spacing w:line="256" w:lineRule="auto"/>
            </w:pPr>
            <w:r>
              <w:rPr>
                <w:rFonts w:ascii="Times New Roman" w:hAnsi="Times New Roman" w:cs="Times New Roman"/>
                <w:sz w:val="20"/>
                <w:szCs w:val="20"/>
              </w:rPr>
              <w:t>-0.361</w:t>
            </w:r>
          </w:p>
        </w:tc>
        <w:tc>
          <w:tcPr>
            <w:tcW w:w="711" w:type="dxa"/>
            <w:tcBorders>
              <w:top w:val="single" w:sz="4" w:space="0" w:color="000000"/>
              <w:left w:val="single" w:sz="4" w:space="0" w:color="000000"/>
              <w:bottom w:val="single" w:sz="4" w:space="0" w:color="000000"/>
              <w:right w:val="single" w:sz="4" w:space="0" w:color="000000"/>
            </w:tcBorders>
            <w:vAlign w:val="center"/>
          </w:tcPr>
          <w:p w14:paraId="74077852" w14:textId="77777777" w:rsidR="00AC3C1A" w:rsidRDefault="00C067C2">
            <w:pPr>
              <w:widowControl w:val="0"/>
              <w:spacing w:line="256" w:lineRule="auto"/>
            </w:pPr>
            <w:r>
              <w:rPr>
                <w:rFonts w:ascii="Times New Roman" w:hAnsi="Times New Roman" w:cs="Times New Roman"/>
                <w:sz w:val="20"/>
                <w:szCs w:val="20"/>
              </w:rPr>
              <w:t>0.198</w:t>
            </w:r>
          </w:p>
        </w:tc>
        <w:tc>
          <w:tcPr>
            <w:tcW w:w="842" w:type="dxa"/>
            <w:tcBorders>
              <w:top w:val="single" w:sz="4" w:space="0" w:color="000000"/>
              <w:left w:val="single" w:sz="4" w:space="0" w:color="000000"/>
              <w:bottom w:val="single" w:sz="4" w:space="0" w:color="000000"/>
              <w:right w:val="single" w:sz="4" w:space="0" w:color="000000"/>
            </w:tcBorders>
            <w:vAlign w:val="center"/>
          </w:tcPr>
          <w:p w14:paraId="5D9FC79D" w14:textId="77777777" w:rsidR="00AC3C1A" w:rsidRDefault="00C067C2">
            <w:pPr>
              <w:widowControl w:val="0"/>
              <w:spacing w:line="256" w:lineRule="auto"/>
            </w:pPr>
            <w:r>
              <w:rPr>
                <w:rFonts w:ascii="Times New Roman" w:hAnsi="Times New Roman" w:cs="Times New Roman"/>
                <w:sz w:val="20"/>
                <w:szCs w:val="20"/>
              </w:rPr>
              <w:t>-0.729</w:t>
            </w:r>
          </w:p>
        </w:tc>
        <w:tc>
          <w:tcPr>
            <w:tcW w:w="850" w:type="dxa"/>
            <w:tcBorders>
              <w:top w:val="single" w:sz="4" w:space="0" w:color="000000"/>
              <w:left w:val="single" w:sz="4" w:space="0" w:color="000000"/>
              <w:bottom w:val="single" w:sz="4" w:space="0" w:color="000000"/>
              <w:right w:val="single" w:sz="4" w:space="0" w:color="000000"/>
            </w:tcBorders>
            <w:vAlign w:val="center"/>
          </w:tcPr>
          <w:p w14:paraId="55B9CC8B" w14:textId="77777777" w:rsidR="00AC3C1A" w:rsidRDefault="00C067C2">
            <w:pPr>
              <w:widowControl w:val="0"/>
              <w:spacing w:line="256" w:lineRule="auto"/>
            </w:pPr>
            <w:r>
              <w:rPr>
                <w:rFonts w:ascii="Times New Roman" w:hAnsi="Times New Roman" w:cs="Times New Roman"/>
                <w:sz w:val="20"/>
                <w:szCs w:val="20"/>
              </w:rPr>
              <w:t>-0.072</w:t>
            </w:r>
          </w:p>
        </w:tc>
        <w:tc>
          <w:tcPr>
            <w:tcW w:w="670" w:type="dxa"/>
            <w:tcBorders>
              <w:top w:val="single" w:sz="4" w:space="0" w:color="000000"/>
              <w:left w:val="single" w:sz="4" w:space="0" w:color="000000"/>
              <w:bottom w:val="single" w:sz="4" w:space="0" w:color="000000"/>
              <w:right w:val="single" w:sz="4" w:space="0" w:color="000000"/>
            </w:tcBorders>
            <w:vAlign w:val="center"/>
          </w:tcPr>
          <w:p w14:paraId="53E8C9A9"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248D3814" w14:textId="77777777" w:rsidR="00AC3C1A" w:rsidRDefault="00C067C2">
            <w:pPr>
              <w:widowControl w:val="0"/>
              <w:spacing w:line="256" w:lineRule="auto"/>
            </w:pPr>
            <w:r>
              <w:rPr>
                <w:rFonts w:ascii="Times New Roman" w:hAnsi="Times New Roman" w:cs="Times New Roman"/>
                <w:sz w:val="20"/>
                <w:szCs w:val="20"/>
              </w:rPr>
              <w:t>1460</w:t>
            </w:r>
          </w:p>
        </w:tc>
        <w:tc>
          <w:tcPr>
            <w:tcW w:w="913" w:type="dxa"/>
            <w:tcBorders>
              <w:top w:val="single" w:sz="4" w:space="0" w:color="000000"/>
              <w:left w:val="single" w:sz="4" w:space="0" w:color="000000"/>
              <w:bottom w:val="single" w:sz="4" w:space="0" w:color="000000"/>
              <w:right w:val="single" w:sz="4" w:space="0" w:color="000000"/>
            </w:tcBorders>
            <w:vAlign w:val="center"/>
          </w:tcPr>
          <w:p w14:paraId="58AD2F61" w14:textId="77777777" w:rsidR="00AC3C1A" w:rsidRDefault="00C067C2">
            <w:pPr>
              <w:widowControl w:val="0"/>
              <w:spacing w:line="256" w:lineRule="auto"/>
            </w:pPr>
            <w:r>
              <w:rPr>
                <w:rFonts w:ascii="Times New Roman" w:hAnsi="Times New Roman" w:cs="Times New Roman"/>
                <w:sz w:val="20"/>
                <w:szCs w:val="20"/>
              </w:rPr>
              <w:t>1538</w:t>
            </w:r>
          </w:p>
        </w:tc>
      </w:tr>
      <w:tr w:rsidR="00AC3C1A" w14:paraId="66F70ED3"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14E28697" w14:textId="77777777" w:rsidR="00AC3C1A" w:rsidRDefault="00C067C2">
            <w:pPr>
              <w:widowControl w:val="0"/>
              <w:spacing w:line="256" w:lineRule="auto"/>
            </w:pPr>
            <w:r>
              <w:rPr>
                <w:rFonts w:ascii="Times New Roman" w:hAnsi="Times New Roman" w:cs="Times New Roman"/>
                <w:sz w:val="20"/>
                <w:szCs w:val="20"/>
              </w:rPr>
              <w:t>grass^2</w:t>
            </w:r>
          </w:p>
        </w:tc>
        <w:tc>
          <w:tcPr>
            <w:tcW w:w="853" w:type="dxa"/>
            <w:tcBorders>
              <w:top w:val="single" w:sz="4" w:space="0" w:color="000000"/>
              <w:left w:val="single" w:sz="4" w:space="0" w:color="000000"/>
              <w:bottom w:val="single" w:sz="4" w:space="0" w:color="000000"/>
              <w:right w:val="single" w:sz="4" w:space="0" w:color="000000"/>
            </w:tcBorders>
            <w:vAlign w:val="center"/>
          </w:tcPr>
          <w:p w14:paraId="51521477" w14:textId="77777777" w:rsidR="00AC3C1A" w:rsidRDefault="00C067C2">
            <w:pPr>
              <w:widowControl w:val="0"/>
              <w:spacing w:line="256" w:lineRule="auto"/>
            </w:pPr>
            <w:r>
              <w:rPr>
                <w:rFonts w:ascii="Times New Roman" w:hAnsi="Times New Roman" w:cs="Times New Roman"/>
                <w:sz w:val="20"/>
                <w:szCs w:val="20"/>
              </w:rPr>
              <w:t>-0.587</w:t>
            </w:r>
          </w:p>
        </w:tc>
        <w:tc>
          <w:tcPr>
            <w:tcW w:w="988" w:type="dxa"/>
            <w:tcBorders>
              <w:top w:val="single" w:sz="4" w:space="0" w:color="000000"/>
              <w:left w:val="single" w:sz="4" w:space="0" w:color="000000"/>
              <w:bottom w:val="single" w:sz="4" w:space="0" w:color="000000"/>
              <w:right w:val="single" w:sz="4" w:space="0" w:color="000000"/>
            </w:tcBorders>
            <w:vAlign w:val="center"/>
          </w:tcPr>
          <w:p w14:paraId="54E7E941" w14:textId="77777777" w:rsidR="00AC3C1A" w:rsidRDefault="00C067C2">
            <w:pPr>
              <w:widowControl w:val="0"/>
              <w:spacing w:line="256" w:lineRule="auto"/>
            </w:pPr>
            <w:r>
              <w:rPr>
                <w:rFonts w:ascii="Times New Roman" w:hAnsi="Times New Roman" w:cs="Times New Roman"/>
                <w:sz w:val="20"/>
                <w:szCs w:val="20"/>
              </w:rPr>
              <w:t>-0.577</w:t>
            </w:r>
          </w:p>
        </w:tc>
        <w:tc>
          <w:tcPr>
            <w:tcW w:w="711" w:type="dxa"/>
            <w:tcBorders>
              <w:top w:val="single" w:sz="4" w:space="0" w:color="000000"/>
              <w:left w:val="single" w:sz="4" w:space="0" w:color="000000"/>
              <w:bottom w:val="single" w:sz="4" w:space="0" w:color="000000"/>
              <w:right w:val="single" w:sz="4" w:space="0" w:color="000000"/>
            </w:tcBorders>
            <w:vAlign w:val="center"/>
          </w:tcPr>
          <w:p w14:paraId="5FEC3C27" w14:textId="77777777" w:rsidR="00AC3C1A" w:rsidRDefault="00C067C2">
            <w:pPr>
              <w:widowControl w:val="0"/>
              <w:spacing w:line="256" w:lineRule="auto"/>
            </w:pPr>
            <w:r>
              <w:rPr>
                <w:rFonts w:ascii="Times New Roman" w:hAnsi="Times New Roman" w:cs="Times New Roman"/>
                <w:sz w:val="20"/>
                <w:szCs w:val="20"/>
              </w:rPr>
              <w:t>0.181</w:t>
            </w:r>
          </w:p>
        </w:tc>
        <w:tc>
          <w:tcPr>
            <w:tcW w:w="842" w:type="dxa"/>
            <w:tcBorders>
              <w:top w:val="single" w:sz="4" w:space="0" w:color="000000"/>
              <w:left w:val="single" w:sz="4" w:space="0" w:color="000000"/>
              <w:bottom w:val="single" w:sz="4" w:space="0" w:color="000000"/>
              <w:right w:val="single" w:sz="4" w:space="0" w:color="000000"/>
            </w:tcBorders>
            <w:vAlign w:val="center"/>
          </w:tcPr>
          <w:p w14:paraId="04CC8055" w14:textId="77777777" w:rsidR="00AC3C1A" w:rsidRDefault="00C067C2">
            <w:pPr>
              <w:widowControl w:val="0"/>
              <w:spacing w:line="256" w:lineRule="auto"/>
            </w:pPr>
            <w:r>
              <w:rPr>
                <w:rFonts w:ascii="Times New Roman" w:hAnsi="Times New Roman" w:cs="Times New Roman"/>
                <w:sz w:val="20"/>
                <w:szCs w:val="20"/>
              </w:rPr>
              <w:t>-0.897</w:t>
            </w:r>
          </w:p>
        </w:tc>
        <w:tc>
          <w:tcPr>
            <w:tcW w:w="850" w:type="dxa"/>
            <w:tcBorders>
              <w:top w:val="single" w:sz="4" w:space="0" w:color="000000"/>
              <w:left w:val="single" w:sz="4" w:space="0" w:color="000000"/>
              <w:bottom w:val="single" w:sz="4" w:space="0" w:color="000000"/>
              <w:right w:val="single" w:sz="4" w:space="0" w:color="000000"/>
            </w:tcBorders>
            <w:vAlign w:val="center"/>
          </w:tcPr>
          <w:p w14:paraId="34640064" w14:textId="77777777" w:rsidR="00AC3C1A" w:rsidRDefault="00C067C2">
            <w:pPr>
              <w:widowControl w:val="0"/>
              <w:spacing w:line="256" w:lineRule="auto"/>
            </w:pPr>
            <w:r>
              <w:rPr>
                <w:rFonts w:ascii="Times New Roman" w:hAnsi="Times New Roman" w:cs="Times New Roman"/>
                <w:sz w:val="20"/>
                <w:szCs w:val="20"/>
              </w:rPr>
              <w:t>-0.309</w:t>
            </w:r>
          </w:p>
        </w:tc>
        <w:tc>
          <w:tcPr>
            <w:tcW w:w="670" w:type="dxa"/>
            <w:tcBorders>
              <w:top w:val="single" w:sz="4" w:space="0" w:color="000000"/>
              <w:left w:val="single" w:sz="4" w:space="0" w:color="000000"/>
              <w:bottom w:val="single" w:sz="4" w:space="0" w:color="000000"/>
              <w:right w:val="single" w:sz="4" w:space="0" w:color="000000"/>
            </w:tcBorders>
            <w:vAlign w:val="center"/>
          </w:tcPr>
          <w:p w14:paraId="7B6FC90D"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0A80F7EE" w14:textId="77777777" w:rsidR="00AC3C1A" w:rsidRDefault="00C067C2">
            <w:pPr>
              <w:widowControl w:val="0"/>
              <w:spacing w:line="256" w:lineRule="auto"/>
            </w:pPr>
            <w:r>
              <w:rPr>
                <w:rFonts w:ascii="Times New Roman" w:hAnsi="Times New Roman" w:cs="Times New Roman"/>
                <w:sz w:val="20"/>
                <w:szCs w:val="20"/>
              </w:rPr>
              <w:t>1368</w:t>
            </w:r>
          </w:p>
        </w:tc>
        <w:tc>
          <w:tcPr>
            <w:tcW w:w="913" w:type="dxa"/>
            <w:tcBorders>
              <w:top w:val="single" w:sz="4" w:space="0" w:color="000000"/>
              <w:left w:val="single" w:sz="4" w:space="0" w:color="000000"/>
              <w:bottom w:val="single" w:sz="4" w:space="0" w:color="000000"/>
              <w:right w:val="single" w:sz="4" w:space="0" w:color="000000"/>
            </w:tcBorders>
            <w:vAlign w:val="center"/>
          </w:tcPr>
          <w:p w14:paraId="10B410D9" w14:textId="77777777" w:rsidR="00AC3C1A" w:rsidRDefault="00C067C2">
            <w:pPr>
              <w:widowControl w:val="0"/>
              <w:spacing w:line="256" w:lineRule="auto"/>
            </w:pPr>
            <w:r>
              <w:rPr>
                <w:rFonts w:ascii="Times New Roman" w:hAnsi="Times New Roman" w:cs="Times New Roman"/>
                <w:sz w:val="20"/>
                <w:szCs w:val="20"/>
              </w:rPr>
              <w:t>1227</w:t>
            </w:r>
          </w:p>
        </w:tc>
      </w:tr>
      <w:tr w:rsidR="00AC3C1A" w14:paraId="55D4C724"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2F00A51F" w14:textId="77777777" w:rsidR="00AC3C1A" w:rsidRDefault="00C067C2">
            <w:pPr>
              <w:widowControl w:val="0"/>
              <w:spacing w:line="256" w:lineRule="auto"/>
            </w:pPr>
            <w:r>
              <w:rPr>
                <w:rFonts w:ascii="Times New Roman" w:hAnsi="Times New Roman" w:cs="Times New Roman"/>
                <w:sz w:val="20"/>
                <w:szCs w:val="20"/>
              </w:rPr>
              <w:t>crop^2</w:t>
            </w:r>
          </w:p>
        </w:tc>
        <w:tc>
          <w:tcPr>
            <w:tcW w:w="853" w:type="dxa"/>
            <w:tcBorders>
              <w:top w:val="single" w:sz="4" w:space="0" w:color="000000"/>
              <w:left w:val="single" w:sz="4" w:space="0" w:color="000000"/>
              <w:bottom w:val="single" w:sz="4" w:space="0" w:color="000000"/>
              <w:right w:val="single" w:sz="4" w:space="0" w:color="000000"/>
            </w:tcBorders>
            <w:vAlign w:val="center"/>
          </w:tcPr>
          <w:p w14:paraId="46CB6264" w14:textId="77777777" w:rsidR="00AC3C1A" w:rsidRDefault="00C067C2">
            <w:pPr>
              <w:widowControl w:val="0"/>
              <w:spacing w:line="256" w:lineRule="auto"/>
            </w:pPr>
            <w:r>
              <w:rPr>
                <w:rFonts w:ascii="Times New Roman" w:hAnsi="Times New Roman" w:cs="Times New Roman"/>
                <w:sz w:val="20"/>
                <w:szCs w:val="20"/>
              </w:rPr>
              <w:t>-0.732</w:t>
            </w:r>
          </w:p>
        </w:tc>
        <w:tc>
          <w:tcPr>
            <w:tcW w:w="988" w:type="dxa"/>
            <w:tcBorders>
              <w:top w:val="single" w:sz="4" w:space="0" w:color="000000"/>
              <w:left w:val="single" w:sz="4" w:space="0" w:color="000000"/>
              <w:bottom w:val="single" w:sz="4" w:space="0" w:color="000000"/>
              <w:right w:val="single" w:sz="4" w:space="0" w:color="000000"/>
            </w:tcBorders>
            <w:vAlign w:val="center"/>
          </w:tcPr>
          <w:p w14:paraId="038A5ECA" w14:textId="77777777" w:rsidR="00AC3C1A" w:rsidRDefault="00C067C2">
            <w:pPr>
              <w:widowControl w:val="0"/>
              <w:spacing w:line="256" w:lineRule="auto"/>
            </w:pPr>
            <w:r>
              <w:rPr>
                <w:rFonts w:ascii="Times New Roman" w:hAnsi="Times New Roman" w:cs="Times New Roman"/>
                <w:sz w:val="20"/>
                <w:szCs w:val="20"/>
              </w:rPr>
              <w:t>-0.722</w:t>
            </w:r>
          </w:p>
        </w:tc>
        <w:tc>
          <w:tcPr>
            <w:tcW w:w="711" w:type="dxa"/>
            <w:tcBorders>
              <w:top w:val="single" w:sz="4" w:space="0" w:color="000000"/>
              <w:left w:val="single" w:sz="4" w:space="0" w:color="000000"/>
              <w:bottom w:val="single" w:sz="4" w:space="0" w:color="000000"/>
              <w:right w:val="single" w:sz="4" w:space="0" w:color="000000"/>
            </w:tcBorders>
            <w:vAlign w:val="center"/>
          </w:tcPr>
          <w:p w14:paraId="6E63114B" w14:textId="77777777" w:rsidR="00AC3C1A" w:rsidRDefault="00C067C2">
            <w:pPr>
              <w:widowControl w:val="0"/>
              <w:spacing w:line="256" w:lineRule="auto"/>
            </w:pPr>
            <w:r>
              <w:rPr>
                <w:rFonts w:ascii="Times New Roman" w:hAnsi="Times New Roman" w:cs="Times New Roman"/>
                <w:sz w:val="20"/>
                <w:szCs w:val="20"/>
              </w:rPr>
              <w:t>0.257</w:t>
            </w:r>
          </w:p>
        </w:tc>
        <w:tc>
          <w:tcPr>
            <w:tcW w:w="842" w:type="dxa"/>
            <w:tcBorders>
              <w:top w:val="single" w:sz="4" w:space="0" w:color="000000"/>
              <w:left w:val="single" w:sz="4" w:space="0" w:color="000000"/>
              <w:bottom w:val="single" w:sz="4" w:space="0" w:color="000000"/>
              <w:right w:val="single" w:sz="4" w:space="0" w:color="000000"/>
            </w:tcBorders>
            <w:vAlign w:val="center"/>
          </w:tcPr>
          <w:p w14:paraId="699B6700" w14:textId="77777777" w:rsidR="00AC3C1A" w:rsidRDefault="00C067C2">
            <w:pPr>
              <w:widowControl w:val="0"/>
              <w:spacing w:line="256" w:lineRule="auto"/>
            </w:pPr>
            <w:r>
              <w:rPr>
                <w:rFonts w:ascii="Times New Roman" w:hAnsi="Times New Roman" w:cs="Times New Roman"/>
                <w:sz w:val="20"/>
                <w:szCs w:val="20"/>
              </w:rPr>
              <w:t>-1.179</w:t>
            </w:r>
          </w:p>
        </w:tc>
        <w:tc>
          <w:tcPr>
            <w:tcW w:w="850" w:type="dxa"/>
            <w:tcBorders>
              <w:top w:val="single" w:sz="4" w:space="0" w:color="000000"/>
              <w:left w:val="single" w:sz="4" w:space="0" w:color="000000"/>
              <w:bottom w:val="single" w:sz="4" w:space="0" w:color="000000"/>
              <w:right w:val="single" w:sz="4" w:space="0" w:color="000000"/>
            </w:tcBorders>
            <w:vAlign w:val="center"/>
          </w:tcPr>
          <w:p w14:paraId="09CB557A" w14:textId="77777777" w:rsidR="00AC3C1A" w:rsidRDefault="00C067C2">
            <w:pPr>
              <w:widowControl w:val="0"/>
              <w:spacing w:line="256" w:lineRule="auto"/>
            </w:pPr>
            <w:r>
              <w:rPr>
                <w:rFonts w:ascii="Times New Roman" w:hAnsi="Times New Roman" w:cs="Times New Roman"/>
                <w:sz w:val="20"/>
                <w:szCs w:val="20"/>
              </w:rPr>
              <w:t>-0.318</w:t>
            </w:r>
          </w:p>
        </w:tc>
        <w:tc>
          <w:tcPr>
            <w:tcW w:w="670" w:type="dxa"/>
            <w:tcBorders>
              <w:top w:val="single" w:sz="4" w:space="0" w:color="000000"/>
              <w:left w:val="single" w:sz="4" w:space="0" w:color="000000"/>
              <w:bottom w:val="single" w:sz="4" w:space="0" w:color="000000"/>
              <w:right w:val="single" w:sz="4" w:space="0" w:color="000000"/>
            </w:tcBorders>
            <w:vAlign w:val="center"/>
          </w:tcPr>
          <w:p w14:paraId="589AE111"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48B92869" w14:textId="77777777" w:rsidR="00AC3C1A" w:rsidRDefault="00C067C2">
            <w:pPr>
              <w:widowControl w:val="0"/>
              <w:spacing w:line="256" w:lineRule="auto"/>
            </w:pPr>
            <w:r>
              <w:rPr>
                <w:rFonts w:ascii="Times New Roman" w:hAnsi="Times New Roman" w:cs="Times New Roman"/>
                <w:sz w:val="20"/>
                <w:szCs w:val="20"/>
              </w:rPr>
              <w:t>1623</w:t>
            </w:r>
          </w:p>
        </w:tc>
        <w:tc>
          <w:tcPr>
            <w:tcW w:w="913" w:type="dxa"/>
            <w:tcBorders>
              <w:top w:val="single" w:sz="4" w:space="0" w:color="000000"/>
              <w:left w:val="single" w:sz="4" w:space="0" w:color="000000"/>
              <w:bottom w:val="single" w:sz="4" w:space="0" w:color="000000"/>
              <w:right w:val="single" w:sz="4" w:space="0" w:color="000000"/>
            </w:tcBorders>
            <w:vAlign w:val="center"/>
          </w:tcPr>
          <w:p w14:paraId="025018D1" w14:textId="77777777" w:rsidR="00AC3C1A" w:rsidRDefault="00C067C2">
            <w:pPr>
              <w:widowControl w:val="0"/>
              <w:spacing w:line="256" w:lineRule="auto"/>
            </w:pPr>
            <w:r>
              <w:rPr>
                <w:rFonts w:ascii="Times New Roman" w:hAnsi="Times New Roman" w:cs="Times New Roman"/>
                <w:sz w:val="20"/>
                <w:szCs w:val="20"/>
              </w:rPr>
              <w:t>1668</w:t>
            </w:r>
          </w:p>
        </w:tc>
      </w:tr>
      <w:tr w:rsidR="00AC3C1A" w14:paraId="3CF15D2F"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5EE89947" w14:textId="77777777" w:rsidR="00AC3C1A" w:rsidRDefault="00C067C2">
            <w:pPr>
              <w:widowControl w:val="0"/>
              <w:spacing w:line="256" w:lineRule="auto"/>
            </w:pPr>
            <w:r>
              <w:rPr>
                <w:rFonts w:ascii="Times New Roman" w:hAnsi="Times New Roman" w:cs="Times New Roman"/>
                <w:sz w:val="20"/>
                <w:szCs w:val="20"/>
              </w:rPr>
              <w:t>wet^2</w:t>
            </w:r>
          </w:p>
        </w:tc>
        <w:tc>
          <w:tcPr>
            <w:tcW w:w="853" w:type="dxa"/>
            <w:tcBorders>
              <w:top w:val="single" w:sz="4" w:space="0" w:color="000000"/>
              <w:left w:val="single" w:sz="4" w:space="0" w:color="000000"/>
              <w:bottom w:val="single" w:sz="4" w:space="0" w:color="000000"/>
              <w:right w:val="single" w:sz="4" w:space="0" w:color="000000"/>
            </w:tcBorders>
            <w:vAlign w:val="center"/>
          </w:tcPr>
          <w:p w14:paraId="1C4D2A89" w14:textId="77777777" w:rsidR="00AC3C1A" w:rsidRDefault="00C067C2">
            <w:pPr>
              <w:widowControl w:val="0"/>
              <w:spacing w:line="256" w:lineRule="auto"/>
            </w:pPr>
            <w:r>
              <w:rPr>
                <w:rFonts w:ascii="Times New Roman" w:hAnsi="Times New Roman" w:cs="Times New Roman"/>
                <w:sz w:val="20"/>
                <w:szCs w:val="20"/>
              </w:rPr>
              <w:t>-0.314</w:t>
            </w:r>
          </w:p>
        </w:tc>
        <w:tc>
          <w:tcPr>
            <w:tcW w:w="988" w:type="dxa"/>
            <w:tcBorders>
              <w:top w:val="single" w:sz="4" w:space="0" w:color="000000"/>
              <w:left w:val="single" w:sz="4" w:space="0" w:color="000000"/>
              <w:bottom w:val="single" w:sz="4" w:space="0" w:color="000000"/>
              <w:right w:val="single" w:sz="4" w:space="0" w:color="000000"/>
            </w:tcBorders>
            <w:vAlign w:val="center"/>
          </w:tcPr>
          <w:p w14:paraId="57659944" w14:textId="77777777" w:rsidR="00AC3C1A" w:rsidRDefault="00C067C2">
            <w:pPr>
              <w:widowControl w:val="0"/>
              <w:spacing w:line="256" w:lineRule="auto"/>
            </w:pPr>
            <w:r>
              <w:rPr>
                <w:rFonts w:ascii="Times New Roman" w:hAnsi="Times New Roman" w:cs="Times New Roman"/>
                <w:sz w:val="20"/>
                <w:szCs w:val="20"/>
              </w:rPr>
              <w:t>-0.289</w:t>
            </w:r>
          </w:p>
        </w:tc>
        <w:tc>
          <w:tcPr>
            <w:tcW w:w="711" w:type="dxa"/>
            <w:tcBorders>
              <w:top w:val="single" w:sz="4" w:space="0" w:color="000000"/>
              <w:left w:val="single" w:sz="4" w:space="0" w:color="000000"/>
              <w:bottom w:val="single" w:sz="4" w:space="0" w:color="000000"/>
              <w:right w:val="single" w:sz="4" w:space="0" w:color="000000"/>
            </w:tcBorders>
            <w:vAlign w:val="center"/>
          </w:tcPr>
          <w:p w14:paraId="6FB5BB30" w14:textId="77777777" w:rsidR="00AC3C1A" w:rsidRDefault="00C067C2">
            <w:pPr>
              <w:widowControl w:val="0"/>
              <w:spacing w:line="256" w:lineRule="auto"/>
            </w:pPr>
            <w:r>
              <w:rPr>
                <w:rFonts w:ascii="Times New Roman" w:hAnsi="Times New Roman" w:cs="Times New Roman"/>
                <w:sz w:val="20"/>
                <w:szCs w:val="20"/>
              </w:rPr>
              <w:t>0.198</w:t>
            </w:r>
          </w:p>
        </w:tc>
        <w:tc>
          <w:tcPr>
            <w:tcW w:w="842" w:type="dxa"/>
            <w:tcBorders>
              <w:top w:val="single" w:sz="4" w:space="0" w:color="000000"/>
              <w:left w:val="single" w:sz="4" w:space="0" w:color="000000"/>
              <w:bottom w:val="single" w:sz="4" w:space="0" w:color="000000"/>
              <w:right w:val="single" w:sz="4" w:space="0" w:color="000000"/>
            </w:tcBorders>
            <w:vAlign w:val="center"/>
          </w:tcPr>
          <w:p w14:paraId="29DB1973" w14:textId="77777777" w:rsidR="00AC3C1A" w:rsidRDefault="00C067C2">
            <w:pPr>
              <w:widowControl w:val="0"/>
              <w:spacing w:line="256" w:lineRule="auto"/>
            </w:pPr>
            <w:r>
              <w:rPr>
                <w:rFonts w:ascii="Times New Roman" w:hAnsi="Times New Roman" w:cs="Times New Roman"/>
                <w:sz w:val="20"/>
                <w:szCs w:val="20"/>
              </w:rPr>
              <w:t>-0.669</w:t>
            </w:r>
          </w:p>
        </w:tc>
        <w:tc>
          <w:tcPr>
            <w:tcW w:w="850" w:type="dxa"/>
            <w:tcBorders>
              <w:top w:val="single" w:sz="4" w:space="0" w:color="000000"/>
              <w:left w:val="single" w:sz="4" w:space="0" w:color="000000"/>
              <w:bottom w:val="single" w:sz="4" w:space="0" w:color="000000"/>
              <w:right w:val="single" w:sz="4" w:space="0" w:color="000000"/>
            </w:tcBorders>
            <w:vAlign w:val="center"/>
          </w:tcPr>
          <w:p w14:paraId="556C11BD" w14:textId="77777777" w:rsidR="00AC3C1A" w:rsidRDefault="00C067C2">
            <w:pPr>
              <w:widowControl w:val="0"/>
              <w:spacing w:line="256" w:lineRule="auto"/>
            </w:pPr>
            <w:r>
              <w:rPr>
                <w:rFonts w:ascii="Times New Roman" w:hAnsi="Times New Roman" w:cs="Times New Roman"/>
                <w:sz w:val="20"/>
                <w:szCs w:val="20"/>
              </w:rPr>
              <w:t>-0.032</w:t>
            </w:r>
          </w:p>
        </w:tc>
        <w:tc>
          <w:tcPr>
            <w:tcW w:w="670" w:type="dxa"/>
            <w:tcBorders>
              <w:top w:val="single" w:sz="4" w:space="0" w:color="000000"/>
              <w:left w:val="single" w:sz="4" w:space="0" w:color="000000"/>
              <w:bottom w:val="single" w:sz="4" w:space="0" w:color="000000"/>
              <w:right w:val="single" w:sz="4" w:space="0" w:color="000000"/>
            </w:tcBorders>
            <w:vAlign w:val="center"/>
          </w:tcPr>
          <w:p w14:paraId="2DF16C02"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21C9553B" w14:textId="77777777" w:rsidR="00AC3C1A" w:rsidRDefault="00C067C2">
            <w:pPr>
              <w:widowControl w:val="0"/>
              <w:spacing w:line="256" w:lineRule="auto"/>
            </w:pPr>
            <w:r>
              <w:rPr>
                <w:rFonts w:ascii="Times New Roman" w:hAnsi="Times New Roman" w:cs="Times New Roman"/>
                <w:sz w:val="20"/>
                <w:szCs w:val="20"/>
              </w:rPr>
              <w:t>1181</w:t>
            </w:r>
          </w:p>
        </w:tc>
        <w:tc>
          <w:tcPr>
            <w:tcW w:w="913" w:type="dxa"/>
            <w:tcBorders>
              <w:top w:val="single" w:sz="4" w:space="0" w:color="000000"/>
              <w:left w:val="single" w:sz="4" w:space="0" w:color="000000"/>
              <w:bottom w:val="single" w:sz="4" w:space="0" w:color="000000"/>
              <w:right w:val="single" w:sz="4" w:space="0" w:color="000000"/>
            </w:tcBorders>
            <w:vAlign w:val="center"/>
          </w:tcPr>
          <w:p w14:paraId="43D77D5E" w14:textId="77777777" w:rsidR="00AC3C1A" w:rsidRDefault="00C067C2">
            <w:pPr>
              <w:widowControl w:val="0"/>
              <w:spacing w:line="256" w:lineRule="auto"/>
            </w:pPr>
            <w:r>
              <w:rPr>
                <w:rFonts w:ascii="Times New Roman" w:hAnsi="Times New Roman" w:cs="Times New Roman"/>
                <w:sz w:val="20"/>
                <w:szCs w:val="20"/>
              </w:rPr>
              <w:t>997</w:t>
            </w:r>
          </w:p>
        </w:tc>
      </w:tr>
      <w:tr w:rsidR="00AC3C1A" w14:paraId="1BF38B4D"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1290AC58" w14:textId="77777777" w:rsidR="00AC3C1A" w:rsidRDefault="00C067C2">
            <w:pPr>
              <w:widowControl w:val="0"/>
              <w:spacing w:line="256" w:lineRule="auto"/>
            </w:pPr>
            <w:r>
              <w:rPr>
                <w:rFonts w:ascii="Times New Roman" w:hAnsi="Times New Roman" w:cs="Times New Roman"/>
                <w:sz w:val="20"/>
                <w:szCs w:val="20"/>
              </w:rPr>
              <w:t>urban * forest</w:t>
            </w:r>
          </w:p>
        </w:tc>
        <w:tc>
          <w:tcPr>
            <w:tcW w:w="853" w:type="dxa"/>
            <w:tcBorders>
              <w:top w:val="single" w:sz="4" w:space="0" w:color="000000"/>
              <w:left w:val="single" w:sz="4" w:space="0" w:color="000000"/>
              <w:bottom w:val="single" w:sz="4" w:space="0" w:color="000000"/>
              <w:right w:val="single" w:sz="4" w:space="0" w:color="000000"/>
            </w:tcBorders>
            <w:vAlign w:val="center"/>
          </w:tcPr>
          <w:p w14:paraId="53305E65" w14:textId="77777777" w:rsidR="00AC3C1A" w:rsidRDefault="00C067C2">
            <w:pPr>
              <w:widowControl w:val="0"/>
              <w:spacing w:line="256" w:lineRule="auto"/>
            </w:pPr>
            <w:r>
              <w:rPr>
                <w:rFonts w:ascii="Times New Roman" w:hAnsi="Times New Roman" w:cs="Times New Roman"/>
                <w:sz w:val="20"/>
                <w:szCs w:val="20"/>
              </w:rPr>
              <w:t>0.152</w:t>
            </w:r>
          </w:p>
        </w:tc>
        <w:tc>
          <w:tcPr>
            <w:tcW w:w="988" w:type="dxa"/>
            <w:tcBorders>
              <w:top w:val="single" w:sz="4" w:space="0" w:color="000000"/>
              <w:left w:val="single" w:sz="4" w:space="0" w:color="000000"/>
              <w:bottom w:val="single" w:sz="4" w:space="0" w:color="000000"/>
              <w:right w:val="single" w:sz="4" w:space="0" w:color="000000"/>
            </w:tcBorders>
            <w:vAlign w:val="center"/>
          </w:tcPr>
          <w:p w14:paraId="01A22BE7" w14:textId="77777777" w:rsidR="00AC3C1A" w:rsidRDefault="00C067C2">
            <w:pPr>
              <w:widowControl w:val="0"/>
              <w:spacing w:line="256" w:lineRule="auto"/>
            </w:pPr>
            <w:r>
              <w:rPr>
                <w:rFonts w:ascii="Times New Roman" w:hAnsi="Times New Roman" w:cs="Times New Roman"/>
                <w:sz w:val="20"/>
                <w:szCs w:val="20"/>
              </w:rPr>
              <w:t>0.155</w:t>
            </w:r>
          </w:p>
        </w:tc>
        <w:tc>
          <w:tcPr>
            <w:tcW w:w="711" w:type="dxa"/>
            <w:tcBorders>
              <w:top w:val="single" w:sz="4" w:space="0" w:color="000000"/>
              <w:left w:val="single" w:sz="4" w:space="0" w:color="000000"/>
              <w:bottom w:val="single" w:sz="4" w:space="0" w:color="000000"/>
              <w:right w:val="single" w:sz="4" w:space="0" w:color="000000"/>
            </w:tcBorders>
            <w:vAlign w:val="center"/>
          </w:tcPr>
          <w:p w14:paraId="457ADCEA" w14:textId="77777777" w:rsidR="00AC3C1A" w:rsidRDefault="00C067C2">
            <w:pPr>
              <w:widowControl w:val="0"/>
              <w:spacing w:line="256" w:lineRule="auto"/>
            </w:pPr>
            <w:r>
              <w:rPr>
                <w:rFonts w:ascii="Times New Roman" w:hAnsi="Times New Roman" w:cs="Times New Roman"/>
                <w:sz w:val="20"/>
                <w:szCs w:val="20"/>
              </w:rPr>
              <w:t>0.071</w:t>
            </w:r>
          </w:p>
        </w:tc>
        <w:tc>
          <w:tcPr>
            <w:tcW w:w="842" w:type="dxa"/>
            <w:tcBorders>
              <w:top w:val="single" w:sz="4" w:space="0" w:color="000000"/>
              <w:left w:val="single" w:sz="4" w:space="0" w:color="000000"/>
              <w:bottom w:val="single" w:sz="4" w:space="0" w:color="000000"/>
              <w:right w:val="single" w:sz="4" w:space="0" w:color="000000"/>
            </w:tcBorders>
            <w:vAlign w:val="center"/>
          </w:tcPr>
          <w:p w14:paraId="1579C5FE" w14:textId="77777777" w:rsidR="00AC3C1A" w:rsidRDefault="00C067C2">
            <w:pPr>
              <w:widowControl w:val="0"/>
              <w:spacing w:line="256" w:lineRule="auto"/>
            </w:pPr>
            <w:r>
              <w:rPr>
                <w:rFonts w:ascii="Times New Roman" w:hAnsi="Times New Roman" w:cs="Times New Roman"/>
                <w:sz w:val="20"/>
                <w:szCs w:val="20"/>
              </w:rPr>
              <w:t>0.030</w:t>
            </w:r>
          </w:p>
        </w:tc>
        <w:tc>
          <w:tcPr>
            <w:tcW w:w="850" w:type="dxa"/>
            <w:tcBorders>
              <w:top w:val="single" w:sz="4" w:space="0" w:color="000000"/>
              <w:left w:val="single" w:sz="4" w:space="0" w:color="000000"/>
              <w:bottom w:val="single" w:sz="4" w:space="0" w:color="000000"/>
              <w:right w:val="single" w:sz="4" w:space="0" w:color="000000"/>
            </w:tcBorders>
            <w:vAlign w:val="center"/>
          </w:tcPr>
          <w:p w14:paraId="7BAD5D10" w14:textId="77777777" w:rsidR="00AC3C1A" w:rsidRDefault="00C067C2">
            <w:pPr>
              <w:widowControl w:val="0"/>
              <w:spacing w:line="256" w:lineRule="auto"/>
            </w:pPr>
            <w:r>
              <w:rPr>
                <w:rFonts w:ascii="Times New Roman" w:hAnsi="Times New Roman" w:cs="Times New Roman"/>
                <w:sz w:val="20"/>
                <w:szCs w:val="20"/>
              </w:rPr>
              <w:t>0.262</w:t>
            </w:r>
          </w:p>
        </w:tc>
        <w:tc>
          <w:tcPr>
            <w:tcW w:w="670" w:type="dxa"/>
            <w:tcBorders>
              <w:top w:val="single" w:sz="4" w:space="0" w:color="000000"/>
              <w:left w:val="single" w:sz="4" w:space="0" w:color="000000"/>
              <w:bottom w:val="single" w:sz="4" w:space="0" w:color="000000"/>
              <w:right w:val="single" w:sz="4" w:space="0" w:color="000000"/>
            </w:tcBorders>
            <w:vAlign w:val="center"/>
          </w:tcPr>
          <w:p w14:paraId="44D82D11"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3445C190" w14:textId="77777777" w:rsidR="00AC3C1A" w:rsidRDefault="00C067C2">
            <w:pPr>
              <w:widowControl w:val="0"/>
              <w:spacing w:line="256" w:lineRule="auto"/>
            </w:pPr>
            <w:r>
              <w:rPr>
                <w:rFonts w:ascii="Times New Roman" w:hAnsi="Times New Roman" w:cs="Times New Roman"/>
                <w:sz w:val="20"/>
                <w:szCs w:val="20"/>
              </w:rPr>
              <w:t>2327</w:t>
            </w:r>
          </w:p>
        </w:tc>
        <w:tc>
          <w:tcPr>
            <w:tcW w:w="913" w:type="dxa"/>
            <w:tcBorders>
              <w:top w:val="single" w:sz="4" w:space="0" w:color="000000"/>
              <w:left w:val="single" w:sz="4" w:space="0" w:color="000000"/>
              <w:bottom w:val="single" w:sz="4" w:space="0" w:color="000000"/>
              <w:right w:val="single" w:sz="4" w:space="0" w:color="000000"/>
            </w:tcBorders>
            <w:vAlign w:val="center"/>
          </w:tcPr>
          <w:p w14:paraId="731F89BA" w14:textId="77777777" w:rsidR="00AC3C1A" w:rsidRDefault="00C067C2">
            <w:pPr>
              <w:widowControl w:val="0"/>
              <w:spacing w:line="256" w:lineRule="auto"/>
            </w:pPr>
            <w:r>
              <w:rPr>
                <w:rFonts w:ascii="Times New Roman" w:hAnsi="Times New Roman" w:cs="Times New Roman"/>
                <w:sz w:val="20"/>
                <w:szCs w:val="20"/>
              </w:rPr>
              <w:t>1974</w:t>
            </w:r>
          </w:p>
        </w:tc>
      </w:tr>
      <w:tr w:rsidR="00AC3C1A" w14:paraId="5151651F"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6933BDA5" w14:textId="77777777" w:rsidR="00AC3C1A" w:rsidRDefault="00C067C2">
            <w:pPr>
              <w:widowControl w:val="0"/>
              <w:spacing w:line="256" w:lineRule="auto"/>
            </w:pPr>
            <w:r>
              <w:rPr>
                <w:rFonts w:ascii="Times New Roman" w:hAnsi="Times New Roman" w:cs="Times New Roman"/>
                <w:sz w:val="20"/>
                <w:szCs w:val="20"/>
              </w:rPr>
              <w:t>urban * grass</w:t>
            </w:r>
          </w:p>
        </w:tc>
        <w:tc>
          <w:tcPr>
            <w:tcW w:w="853" w:type="dxa"/>
            <w:tcBorders>
              <w:top w:val="single" w:sz="4" w:space="0" w:color="000000"/>
              <w:left w:val="single" w:sz="4" w:space="0" w:color="000000"/>
              <w:bottom w:val="single" w:sz="4" w:space="0" w:color="000000"/>
              <w:right w:val="single" w:sz="4" w:space="0" w:color="000000"/>
            </w:tcBorders>
            <w:vAlign w:val="center"/>
          </w:tcPr>
          <w:p w14:paraId="00FF5762" w14:textId="77777777" w:rsidR="00AC3C1A" w:rsidRDefault="00C067C2">
            <w:pPr>
              <w:widowControl w:val="0"/>
              <w:spacing w:line="256" w:lineRule="auto"/>
            </w:pPr>
            <w:r>
              <w:rPr>
                <w:rFonts w:ascii="Times New Roman" w:hAnsi="Times New Roman" w:cs="Times New Roman"/>
                <w:sz w:val="20"/>
                <w:szCs w:val="20"/>
              </w:rPr>
              <w:t>0.101</w:t>
            </w:r>
          </w:p>
        </w:tc>
        <w:tc>
          <w:tcPr>
            <w:tcW w:w="988" w:type="dxa"/>
            <w:tcBorders>
              <w:top w:val="single" w:sz="4" w:space="0" w:color="000000"/>
              <w:left w:val="single" w:sz="4" w:space="0" w:color="000000"/>
              <w:bottom w:val="single" w:sz="4" w:space="0" w:color="000000"/>
              <w:right w:val="single" w:sz="4" w:space="0" w:color="000000"/>
            </w:tcBorders>
            <w:vAlign w:val="center"/>
          </w:tcPr>
          <w:p w14:paraId="5EC8086A" w14:textId="77777777" w:rsidR="00AC3C1A" w:rsidRDefault="00C067C2">
            <w:pPr>
              <w:widowControl w:val="0"/>
              <w:spacing w:line="256" w:lineRule="auto"/>
            </w:pPr>
            <w:r>
              <w:rPr>
                <w:rFonts w:ascii="Times New Roman" w:hAnsi="Times New Roman" w:cs="Times New Roman"/>
                <w:sz w:val="20"/>
                <w:szCs w:val="20"/>
              </w:rPr>
              <w:t>0.096</w:t>
            </w:r>
          </w:p>
        </w:tc>
        <w:tc>
          <w:tcPr>
            <w:tcW w:w="711" w:type="dxa"/>
            <w:tcBorders>
              <w:top w:val="single" w:sz="4" w:space="0" w:color="000000"/>
              <w:left w:val="single" w:sz="4" w:space="0" w:color="000000"/>
              <w:bottom w:val="single" w:sz="4" w:space="0" w:color="000000"/>
              <w:right w:val="single" w:sz="4" w:space="0" w:color="000000"/>
            </w:tcBorders>
            <w:vAlign w:val="center"/>
          </w:tcPr>
          <w:p w14:paraId="3AF7C518" w14:textId="77777777" w:rsidR="00AC3C1A" w:rsidRDefault="00C067C2">
            <w:pPr>
              <w:widowControl w:val="0"/>
              <w:spacing w:line="256" w:lineRule="auto"/>
            </w:pPr>
            <w:r>
              <w:rPr>
                <w:rFonts w:ascii="Times New Roman" w:hAnsi="Times New Roman" w:cs="Times New Roman"/>
                <w:sz w:val="20"/>
                <w:szCs w:val="20"/>
              </w:rPr>
              <w:t>0.526</w:t>
            </w:r>
          </w:p>
        </w:tc>
        <w:tc>
          <w:tcPr>
            <w:tcW w:w="842" w:type="dxa"/>
            <w:tcBorders>
              <w:top w:val="single" w:sz="4" w:space="0" w:color="000000"/>
              <w:left w:val="single" w:sz="4" w:space="0" w:color="000000"/>
              <w:bottom w:val="single" w:sz="4" w:space="0" w:color="000000"/>
              <w:right w:val="single" w:sz="4" w:space="0" w:color="000000"/>
            </w:tcBorders>
            <w:vAlign w:val="center"/>
          </w:tcPr>
          <w:p w14:paraId="4E50EEF4" w14:textId="77777777" w:rsidR="00AC3C1A" w:rsidRDefault="00C067C2">
            <w:pPr>
              <w:widowControl w:val="0"/>
              <w:spacing w:line="256" w:lineRule="auto"/>
            </w:pPr>
            <w:r>
              <w:rPr>
                <w:rFonts w:ascii="Times New Roman" w:hAnsi="Times New Roman" w:cs="Times New Roman"/>
                <w:sz w:val="20"/>
                <w:szCs w:val="20"/>
              </w:rPr>
              <w:t>-0.786</w:t>
            </w:r>
          </w:p>
        </w:tc>
        <w:tc>
          <w:tcPr>
            <w:tcW w:w="850" w:type="dxa"/>
            <w:tcBorders>
              <w:top w:val="single" w:sz="4" w:space="0" w:color="000000"/>
              <w:left w:val="single" w:sz="4" w:space="0" w:color="000000"/>
              <w:bottom w:val="single" w:sz="4" w:space="0" w:color="000000"/>
              <w:right w:val="single" w:sz="4" w:space="0" w:color="000000"/>
            </w:tcBorders>
            <w:vAlign w:val="center"/>
          </w:tcPr>
          <w:p w14:paraId="11EBDA30" w14:textId="77777777" w:rsidR="00AC3C1A" w:rsidRDefault="00C067C2">
            <w:pPr>
              <w:widowControl w:val="0"/>
              <w:spacing w:line="256" w:lineRule="auto"/>
            </w:pPr>
            <w:r>
              <w:rPr>
                <w:rFonts w:ascii="Times New Roman" w:hAnsi="Times New Roman" w:cs="Times New Roman"/>
                <w:sz w:val="20"/>
                <w:szCs w:val="20"/>
              </w:rPr>
              <w:t>0.955</w:t>
            </w:r>
          </w:p>
        </w:tc>
        <w:tc>
          <w:tcPr>
            <w:tcW w:w="670" w:type="dxa"/>
            <w:tcBorders>
              <w:top w:val="single" w:sz="4" w:space="0" w:color="000000"/>
              <w:left w:val="single" w:sz="4" w:space="0" w:color="000000"/>
              <w:bottom w:val="single" w:sz="4" w:space="0" w:color="000000"/>
              <w:right w:val="single" w:sz="4" w:space="0" w:color="000000"/>
            </w:tcBorders>
            <w:vAlign w:val="center"/>
          </w:tcPr>
          <w:p w14:paraId="201E2B39"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406CDDA2" w14:textId="77777777" w:rsidR="00AC3C1A" w:rsidRDefault="00C067C2">
            <w:pPr>
              <w:widowControl w:val="0"/>
              <w:spacing w:line="256" w:lineRule="auto"/>
            </w:pPr>
            <w:r>
              <w:rPr>
                <w:rFonts w:ascii="Times New Roman" w:hAnsi="Times New Roman" w:cs="Times New Roman"/>
                <w:sz w:val="20"/>
                <w:szCs w:val="20"/>
              </w:rPr>
              <w:t>1419</w:t>
            </w:r>
          </w:p>
        </w:tc>
        <w:tc>
          <w:tcPr>
            <w:tcW w:w="913" w:type="dxa"/>
            <w:tcBorders>
              <w:top w:val="single" w:sz="4" w:space="0" w:color="000000"/>
              <w:left w:val="single" w:sz="4" w:space="0" w:color="000000"/>
              <w:bottom w:val="single" w:sz="4" w:space="0" w:color="000000"/>
              <w:right w:val="single" w:sz="4" w:space="0" w:color="000000"/>
            </w:tcBorders>
            <w:vAlign w:val="center"/>
          </w:tcPr>
          <w:p w14:paraId="2B7F64F9" w14:textId="77777777" w:rsidR="00AC3C1A" w:rsidRDefault="00C067C2">
            <w:pPr>
              <w:widowControl w:val="0"/>
              <w:spacing w:line="256" w:lineRule="auto"/>
            </w:pPr>
            <w:r>
              <w:rPr>
                <w:rFonts w:ascii="Times New Roman" w:hAnsi="Times New Roman" w:cs="Times New Roman"/>
                <w:sz w:val="20"/>
                <w:szCs w:val="20"/>
              </w:rPr>
              <w:t>2019</w:t>
            </w:r>
          </w:p>
        </w:tc>
      </w:tr>
      <w:tr w:rsidR="00AC3C1A" w14:paraId="265A16BE"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3AA126BC" w14:textId="77777777" w:rsidR="00AC3C1A" w:rsidRDefault="00C067C2">
            <w:pPr>
              <w:widowControl w:val="0"/>
              <w:spacing w:line="256" w:lineRule="auto"/>
            </w:pPr>
            <w:r>
              <w:rPr>
                <w:rFonts w:ascii="Times New Roman" w:hAnsi="Times New Roman" w:cs="Times New Roman"/>
                <w:sz w:val="20"/>
                <w:szCs w:val="20"/>
              </w:rPr>
              <w:t>urban * crop</w:t>
            </w:r>
          </w:p>
        </w:tc>
        <w:tc>
          <w:tcPr>
            <w:tcW w:w="853" w:type="dxa"/>
            <w:tcBorders>
              <w:top w:val="single" w:sz="4" w:space="0" w:color="000000"/>
              <w:left w:val="single" w:sz="4" w:space="0" w:color="000000"/>
              <w:bottom w:val="single" w:sz="4" w:space="0" w:color="000000"/>
              <w:right w:val="single" w:sz="4" w:space="0" w:color="000000"/>
            </w:tcBorders>
            <w:vAlign w:val="center"/>
          </w:tcPr>
          <w:p w14:paraId="5357D748" w14:textId="77777777" w:rsidR="00AC3C1A" w:rsidRDefault="00C067C2">
            <w:pPr>
              <w:widowControl w:val="0"/>
              <w:spacing w:line="256" w:lineRule="auto"/>
            </w:pPr>
            <w:r>
              <w:rPr>
                <w:rFonts w:ascii="Times New Roman" w:hAnsi="Times New Roman" w:cs="Times New Roman"/>
                <w:sz w:val="20"/>
                <w:szCs w:val="20"/>
              </w:rPr>
              <w:t>-0.304</w:t>
            </w:r>
          </w:p>
        </w:tc>
        <w:tc>
          <w:tcPr>
            <w:tcW w:w="988" w:type="dxa"/>
            <w:tcBorders>
              <w:top w:val="single" w:sz="4" w:space="0" w:color="000000"/>
              <w:left w:val="single" w:sz="4" w:space="0" w:color="000000"/>
              <w:bottom w:val="single" w:sz="4" w:space="0" w:color="000000"/>
              <w:right w:val="single" w:sz="4" w:space="0" w:color="000000"/>
            </w:tcBorders>
            <w:vAlign w:val="center"/>
          </w:tcPr>
          <w:p w14:paraId="6BEACEF4" w14:textId="77777777" w:rsidR="00AC3C1A" w:rsidRDefault="00C067C2">
            <w:pPr>
              <w:widowControl w:val="0"/>
              <w:spacing w:line="256" w:lineRule="auto"/>
            </w:pPr>
            <w:r>
              <w:rPr>
                <w:rFonts w:ascii="Times New Roman" w:hAnsi="Times New Roman" w:cs="Times New Roman"/>
                <w:sz w:val="20"/>
                <w:szCs w:val="20"/>
              </w:rPr>
              <w:t>-0.298</w:t>
            </w:r>
          </w:p>
        </w:tc>
        <w:tc>
          <w:tcPr>
            <w:tcW w:w="711" w:type="dxa"/>
            <w:tcBorders>
              <w:top w:val="single" w:sz="4" w:space="0" w:color="000000"/>
              <w:left w:val="single" w:sz="4" w:space="0" w:color="000000"/>
              <w:bottom w:val="single" w:sz="4" w:space="0" w:color="000000"/>
              <w:right w:val="single" w:sz="4" w:space="0" w:color="000000"/>
            </w:tcBorders>
            <w:vAlign w:val="center"/>
          </w:tcPr>
          <w:p w14:paraId="2A1252C4" w14:textId="77777777" w:rsidR="00AC3C1A" w:rsidRDefault="00C067C2">
            <w:pPr>
              <w:widowControl w:val="0"/>
              <w:spacing w:line="256" w:lineRule="auto"/>
            </w:pPr>
            <w:r>
              <w:rPr>
                <w:rFonts w:ascii="Times New Roman" w:hAnsi="Times New Roman" w:cs="Times New Roman"/>
                <w:sz w:val="20"/>
                <w:szCs w:val="20"/>
              </w:rPr>
              <w:t>0.496</w:t>
            </w:r>
          </w:p>
        </w:tc>
        <w:tc>
          <w:tcPr>
            <w:tcW w:w="842" w:type="dxa"/>
            <w:tcBorders>
              <w:top w:val="single" w:sz="4" w:space="0" w:color="000000"/>
              <w:left w:val="single" w:sz="4" w:space="0" w:color="000000"/>
              <w:bottom w:val="single" w:sz="4" w:space="0" w:color="000000"/>
              <w:right w:val="single" w:sz="4" w:space="0" w:color="000000"/>
            </w:tcBorders>
            <w:vAlign w:val="center"/>
          </w:tcPr>
          <w:p w14:paraId="1BFDE0E1" w14:textId="77777777" w:rsidR="00AC3C1A" w:rsidRDefault="00C067C2">
            <w:pPr>
              <w:widowControl w:val="0"/>
              <w:spacing w:line="256" w:lineRule="auto"/>
            </w:pPr>
            <w:r>
              <w:rPr>
                <w:rFonts w:ascii="Times New Roman" w:hAnsi="Times New Roman" w:cs="Times New Roman"/>
                <w:sz w:val="20"/>
                <w:szCs w:val="20"/>
              </w:rPr>
              <w:t>-1.124</w:t>
            </w:r>
          </w:p>
        </w:tc>
        <w:tc>
          <w:tcPr>
            <w:tcW w:w="850" w:type="dxa"/>
            <w:tcBorders>
              <w:top w:val="single" w:sz="4" w:space="0" w:color="000000"/>
              <w:left w:val="single" w:sz="4" w:space="0" w:color="000000"/>
              <w:bottom w:val="single" w:sz="4" w:space="0" w:color="000000"/>
              <w:right w:val="single" w:sz="4" w:space="0" w:color="000000"/>
            </w:tcBorders>
            <w:vAlign w:val="center"/>
          </w:tcPr>
          <w:p w14:paraId="75A8C9A3" w14:textId="77777777" w:rsidR="00AC3C1A" w:rsidRDefault="00C067C2">
            <w:pPr>
              <w:widowControl w:val="0"/>
              <w:spacing w:line="256" w:lineRule="auto"/>
            </w:pPr>
            <w:r>
              <w:rPr>
                <w:rFonts w:ascii="Times New Roman" w:hAnsi="Times New Roman" w:cs="Times New Roman"/>
                <w:sz w:val="20"/>
                <w:szCs w:val="20"/>
              </w:rPr>
              <w:t>0.496</w:t>
            </w:r>
          </w:p>
        </w:tc>
        <w:tc>
          <w:tcPr>
            <w:tcW w:w="670" w:type="dxa"/>
            <w:tcBorders>
              <w:top w:val="single" w:sz="4" w:space="0" w:color="000000"/>
              <w:left w:val="single" w:sz="4" w:space="0" w:color="000000"/>
              <w:bottom w:val="single" w:sz="4" w:space="0" w:color="000000"/>
              <w:right w:val="single" w:sz="4" w:space="0" w:color="000000"/>
            </w:tcBorders>
            <w:vAlign w:val="center"/>
          </w:tcPr>
          <w:p w14:paraId="674C715E"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7AA6066D" w14:textId="77777777" w:rsidR="00AC3C1A" w:rsidRDefault="00C067C2">
            <w:pPr>
              <w:widowControl w:val="0"/>
              <w:spacing w:line="256" w:lineRule="auto"/>
            </w:pPr>
            <w:r>
              <w:rPr>
                <w:rFonts w:ascii="Times New Roman" w:hAnsi="Times New Roman" w:cs="Times New Roman"/>
                <w:sz w:val="20"/>
                <w:szCs w:val="20"/>
              </w:rPr>
              <w:t>2506</w:t>
            </w:r>
          </w:p>
        </w:tc>
        <w:tc>
          <w:tcPr>
            <w:tcW w:w="913" w:type="dxa"/>
            <w:tcBorders>
              <w:top w:val="single" w:sz="4" w:space="0" w:color="000000"/>
              <w:left w:val="single" w:sz="4" w:space="0" w:color="000000"/>
              <w:bottom w:val="single" w:sz="4" w:space="0" w:color="000000"/>
              <w:right w:val="single" w:sz="4" w:space="0" w:color="000000"/>
            </w:tcBorders>
            <w:vAlign w:val="center"/>
          </w:tcPr>
          <w:p w14:paraId="4E517749" w14:textId="77777777" w:rsidR="00AC3C1A" w:rsidRDefault="00C067C2">
            <w:pPr>
              <w:widowControl w:val="0"/>
              <w:spacing w:line="256" w:lineRule="auto"/>
            </w:pPr>
            <w:r>
              <w:rPr>
                <w:rFonts w:ascii="Times New Roman" w:hAnsi="Times New Roman" w:cs="Times New Roman"/>
                <w:sz w:val="20"/>
                <w:szCs w:val="20"/>
              </w:rPr>
              <w:t>2698</w:t>
            </w:r>
          </w:p>
        </w:tc>
      </w:tr>
      <w:tr w:rsidR="00AC3C1A" w14:paraId="03CE7B00"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69274E17" w14:textId="77777777" w:rsidR="00AC3C1A" w:rsidRDefault="00C067C2">
            <w:pPr>
              <w:widowControl w:val="0"/>
              <w:spacing w:line="256" w:lineRule="auto"/>
            </w:pPr>
            <w:r>
              <w:rPr>
                <w:rFonts w:ascii="Times New Roman" w:hAnsi="Times New Roman" w:cs="Times New Roman"/>
                <w:sz w:val="20"/>
                <w:szCs w:val="20"/>
              </w:rPr>
              <w:t>forest * grass</w:t>
            </w:r>
          </w:p>
        </w:tc>
        <w:tc>
          <w:tcPr>
            <w:tcW w:w="853" w:type="dxa"/>
            <w:tcBorders>
              <w:top w:val="single" w:sz="4" w:space="0" w:color="000000"/>
              <w:left w:val="single" w:sz="4" w:space="0" w:color="000000"/>
              <w:bottom w:val="single" w:sz="4" w:space="0" w:color="000000"/>
              <w:right w:val="single" w:sz="4" w:space="0" w:color="000000"/>
            </w:tcBorders>
            <w:vAlign w:val="center"/>
          </w:tcPr>
          <w:p w14:paraId="23EBA4BE" w14:textId="77777777" w:rsidR="00AC3C1A" w:rsidRDefault="00C067C2">
            <w:pPr>
              <w:widowControl w:val="0"/>
              <w:spacing w:line="256" w:lineRule="auto"/>
            </w:pPr>
            <w:r>
              <w:rPr>
                <w:rFonts w:ascii="Times New Roman" w:hAnsi="Times New Roman" w:cs="Times New Roman"/>
                <w:sz w:val="20"/>
                <w:szCs w:val="20"/>
              </w:rPr>
              <w:t>0.297</w:t>
            </w:r>
          </w:p>
        </w:tc>
        <w:tc>
          <w:tcPr>
            <w:tcW w:w="988" w:type="dxa"/>
            <w:tcBorders>
              <w:top w:val="single" w:sz="4" w:space="0" w:color="000000"/>
              <w:left w:val="single" w:sz="4" w:space="0" w:color="000000"/>
              <w:bottom w:val="single" w:sz="4" w:space="0" w:color="000000"/>
              <w:right w:val="single" w:sz="4" w:space="0" w:color="000000"/>
            </w:tcBorders>
            <w:vAlign w:val="center"/>
          </w:tcPr>
          <w:p w14:paraId="221BE571" w14:textId="77777777" w:rsidR="00AC3C1A" w:rsidRDefault="00C067C2">
            <w:pPr>
              <w:widowControl w:val="0"/>
              <w:spacing w:line="256" w:lineRule="auto"/>
            </w:pPr>
            <w:r>
              <w:rPr>
                <w:rFonts w:ascii="Times New Roman" w:hAnsi="Times New Roman" w:cs="Times New Roman"/>
                <w:sz w:val="20"/>
                <w:szCs w:val="20"/>
              </w:rPr>
              <w:t>0.301</w:t>
            </w:r>
          </w:p>
        </w:tc>
        <w:tc>
          <w:tcPr>
            <w:tcW w:w="711" w:type="dxa"/>
            <w:tcBorders>
              <w:top w:val="single" w:sz="4" w:space="0" w:color="000000"/>
              <w:left w:val="single" w:sz="4" w:space="0" w:color="000000"/>
              <w:bottom w:val="single" w:sz="4" w:space="0" w:color="000000"/>
              <w:right w:val="single" w:sz="4" w:space="0" w:color="000000"/>
            </w:tcBorders>
            <w:vAlign w:val="center"/>
          </w:tcPr>
          <w:p w14:paraId="233DE06B" w14:textId="77777777" w:rsidR="00AC3C1A" w:rsidRDefault="00C067C2">
            <w:pPr>
              <w:widowControl w:val="0"/>
              <w:spacing w:line="256" w:lineRule="auto"/>
            </w:pPr>
            <w:r>
              <w:rPr>
                <w:rFonts w:ascii="Times New Roman" w:hAnsi="Times New Roman" w:cs="Times New Roman"/>
                <w:sz w:val="20"/>
                <w:szCs w:val="20"/>
              </w:rPr>
              <w:t>0.363</w:t>
            </w:r>
          </w:p>
        </w:tc>
        <w:tc>
          <w:tcPr>
            <w:tcW w:w="842" w:type="dxa"/>
            <w:tcBorders>
              <w:top w:val="single" w:sz="4" w:space="0" w:color="000000"/>
              <w:left w:val="single" w:sz="4" w:space="0" w:color="000000"/>
              <w:bottom w:val="single" w:sz="4" w:space="0" w:color="000000"/>
              <w:right w:val="single" w:sz="4" w:space="0" w:color="000000"/>
            </w:tcBorders>
            <w:vAlign w:val="center"/>
          </w:tcPr>
          <w:p w14:paraId="17D71D79" w14:textId="77777777" w:rsidR="00AC3C1A" w:rsidRDefault="00C067C2">
            <w:pPr>
              <w:widowControl w:val="0"/>
              <w:spacing w:line="256" w:lineRule="auto"/>
            </w:pPr>
            <w:r>
              <w:rPr>
                <w:rFonts w:ascii="Times New Roman" w:hAnsi="Times New Roman" w:cs="Times New Roman"/>
                <w:sz w:val="20"/>
                <w:szCs w:val="20"/>
              </w:rPr>
              <w:t>-0.295</w:t>
            </w:r>
          </w:p>
        </w:tc>
        <w:tc>
          <w:tcPr>
            <w:tcW w:w="850" w:type="dxa"/>
            <w:tcBorders>
              <w:top w:val="single" w:sz="4" w:space="0" w:color="000000"/>
              <w:left w:val="single" w:sz="4" w:space="0" w:color="000000"/>
              <w:bottom w:val="single" w:sz="4" w:space="0" w:color="000000"/>
              <w:right w:val="single" w:sz="4" w:space="0" w:color="000000"/>
            </w:tcBorders>
            <w:vAlign w:val="center"/>
          </w:tcPr>
          <w:p w14:paraId="32927211" w14:textId="77777777" w:rsidR="00AC3C1A" w:rsidRDefault="00C067C2">
            <w:pPr>
              <w:widowControl w:val="0"/>
              <w:spacing w:line="256" w:lineRule="auto"/>
            </w:pPr>
            <w:r>
              <w:rPr>
                <w:rFonts w:ascii="Times New Roman" w:hAnsi="Times New Roman" w:cs="Times New Roman"/>
                <w:sz w:val="20"/>
                <w:szCs w:val="20"/>
              </w:rPr>
              <w:t>0.907</w:t>
            </w:r>
          </w:p>
        </w:tc>
        <w:tc>
          <w:tcPr>
            <w:tcW w:w="670" w:type="dxa"/>
            <w:tcBorders>
              <w:top w:val="single" w:sz="4" w:space="0" w:color="000000"/>
              <w:left w:val="single" w:sz="4" w:space="0" w:color="000000"/>
              <w:bottom w:val="single" w:sz="4" w:space="0" w:color="000000"/>
              <w:right w:val="single" w:sz="4" w:space="0" w:color="000000"/>
            </w:tcBorders>
            <w:vAlign w:val="center"/>
          </w:tcPr>
          <w:p w14:paraId="372EB81D"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165A0462" w14:textId="77777777" w:rsidR="00AC3C1A" w:rsidRDefault="00C067C2">
            <w:pPr>
              <w:widowControl w:val="0"/>
              <w:spacing w:line="256" w:lineRule="auto"/>
            </w:pPr>
            <w:r>
              <w:rPr>
                <w:rFonts w:ascii="Times New Roman" w:hAnsi="Times New Roman" w:cs="Times New Roman"/>
                <w:sz w:val="20"/>
                <w:szCs w:val="20"/>
              </w:rPr>
              <w:t>1453</w:t>
            </w:r>
          </w:p>
        </w:tc>
        <w:tc>
          <w:tcPr>
            <w:tcW w:w="913" w:type="dxa"/>
            <w:tcBorders>
              <w:top w:val="single" w:sz="4" w:space="0" w:color="000000"/>
              <w:left w:val="single" w:sz="4" w:space="0" w:color="000000"/>
              <w:bottom w:val="single" w:sz="4" w:space="0" w:color="000000"/>
              <w:right w:val="single" w:sz="4" w:space="0" w:color="000000"/>
            </w:tcBorders>
            <w:vAlign w:val="center"/>
          </w:tcPr>
          <w:p w14:paraId="1666E0E5" w14:textId="77777777" w:rsidR="00AC3C1A" w:rsidRDefault="00C067C2">
            <w:pPr>
              <w:widowControl w:val="0"/>
              <w:spacing w:line="256" w:lineRule="auto"/>
            </w:pPr>
            <w:r>
              <w:rPr>
                <w:rFonts w:ascii="Times New Roman" w:hAnsi="Times New Roman" w:cs="Times New Roman"/>
                <w:sz w:val="20"/>
                <w:szCs w:val="20"/>
              </w:rPr>
              <w:t>2426</w:t>
            </w:r>
          </w:p>
        </w:tc>
      </w:tr>
      <w:tr w:rsidR="00AC3C1A" w14:paraId="492D9C3B"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23515F42" w14:textId="77777777" w:rsidR="00AC3C1A" w:rsidRDefault="00C067C2">
            <w:pPr>
              <w:widowControl w:val="0"/>
              <w:spacing w:line="256" w:lineRule="auto"/>
            </w:pPr>
            <w:r>
              <w:rPr>
                <w:rFonts w:ascii="Times New Roman" w:hAnsi="Times New Roman" w:cs="Times New Roman"/>
                <w:sz w:val="20"/>
                <w:szCs w:val="20"/>
              </w:rPr>
              <w:t>forest * crop</w:t>
            </w:r>
          </w:p>
        </w:tc>
        <w:tc>
          <w:tcPr>
            <w:tcW w:w="853" w:type="dxa"/>
            <w:tcBorders>
              <w:top w:val="single" w:sz="4" w:space="0" w:color="000000"/>
              <w:left w:val="single" w:sz="4" w:space="0" w:color="000000"/>
              <w:bottom w:val="single" w:sz="4" w:space="0" w:color="000000"/>
              <w:right w:val="single" w:sz="4" w:space="0" w:color="000000"/>
            </w:tcBorders>
            <w:vAlign w:val="center"/>
          </w:tcPr>
          <w:p w14:paraId="03C0198F" w14:textId="77777777" w:rsidR="00AC3C1A" w:rsidRDefault="00C067C2">
            <w:pPr>
              <w:widowControl w:val="0"/>
              <w:spacing w:line="256" w:lineRule="auto"/>
            </w:pPr>
            <w:r>
              <w:rPr>
                <w:rFonts w:ascii="Times New Roman" w:hAnsi="Times New Roman" w:cs="Times New Roman"/>
                <w:sz w:val="20"/>
                <w:szCs w:val="20"/>
              </w:rPr>
              <w:t>-0.111</w:t>
            </w:r>
          </w:p>
        </w:tc>
        <w:tc>
          <w:tcPr>
            <w:tcW w:w="988" w:type="dxa"/>
            <w:tcBorders>
              <w:top w:val="single" w:sz="4" w:space="0" w:color="000000"/>
              <w:left w:val="single" w:sz="4" w:space="0" w:color="000000"/>
              <w:bottom w:val="single" w:sz="4" w:space="0" w:color="000000"/>
              <w:right w:val="single" w:sz="4" w:space="0" w:color="000000"/>
            </w:tcBorders>
            <w:vAlign w:val="center"/>
          </w:tcPr>
          <w:p w14:paraId="7BA1275C" w14:textId="77777777" w:rsidR="00AC3C1A" w:rsidRDefault="00C067C2">
            <w:pPr>
              <w:widowControl w:val="0"/>
              <w:spacing w:line="256" w:lineRule="auto"/>
            </w:pPr>
            <w:r>
              <w:rPr>
                <w:rFonts w:ascii="Times New Roman" w:hAnsi="Times New Roman" w:cs="Times New Roman"/>
                <w:sz w:val="20"/>
                <w:szCs w:val="20"/>
              </w:rPr>
              <w:t>-0.106</w:t>
            </w:r>
          </w:p>
        </w:tc>
        <w:tc>
          <w:tcPr>
            <w:tcW w:w="711" w:type="dxa"/>
            <w:tcBorders>
              <w:top w:val="single" w:sz="4" w:space="0" w:color="000000"/>
              <w:left w:val="single" w:sz="4" w:space="0" w:color="000000"/>
              <w:bottom w:val="single" w:sz="4" w:space="0" w:color="000000"/>
              <w:right w:val="single" w:sz="4" w:space="0" w:color="000000"/>
            </w:tcBorders>
            <w:vAlign w:val="center"/>
          </w:tcPr>
          <w:p w14:paraId="706FFF43" w14:textId="77777777" w:rsidR="00AC3C1A" w:rsidRDefault="00C067C2">
            <w:pPr>
              <w:widowControl w:val="0"/>
              <w:spacing w:line="256" w:lineRule="auto"/>
            </w:pPr>
            <w:r>
              <w:rPr>
                <w:rFonts w:ascii="Times New Roman" w:hAnsi="Times New Roman" w:cs="Times New Roman"/>
                <w:sz w:val="20"/>
                <w:szCs w:val="20"/>
              </w:rPr>
              <w:t>0.342</w:t>
            </w:r>
          </w:p>
        </w:tc>
        <w:tc>
          <w:tcPr>
            <w:tcW w:w="842" w:type="dxa"/>
            <w:tcBorders>
              <w:top w:val="single" w:sz="4" w:space="0" w:color="000000"/>
              <w:left w:val="single" w:sz="4" w:space="0" w:color="000000"/>
              <w:bottom w:val="single" w:sz="4" w:space="0" w:color="000000"/>
              <w:right w:val="single" w:sz="4" w:space="0" w:color="000000"/>
            </w:tcBorders>
            <w:vAlign w:val="center"/>
          </w:tcPr>
          <w:p w14:paraId="13A09D83" w14:textId="77777777" w:rsidR="00AC3C1A" w:rsidRDefault="00C067C2">
            <w:pPr>
              <w:widowControl w:val="0"/>
              <w:spacing w:line="256" w:lineRule="auto"/>
            </w:pPr>
            <w:r>
              <w:rPr>
                <w:rFonts w:ascii="Times New Roman" w:hAnsi="Times New Roman" w:cs="Times New Roman"/>
                <w:sz w:val="20"/>
                <w:szCs w:val="20"/>
              </w:rPr>
              <w:t>-0.679</w:t>
            </w:r>
          </w:p>
        </w:tc>
        <w:tc>
          <w:tcPr>
            <w:tcW w:w="850" w:type="dxa"/>
            <w:tcBorders>
              <w:top w:val="single" w:sz="4" w:space="0" w:color="000000"/>
              <w:left w:val="single" w:sz="4" w:space="0" w:color="000000"/>
              <w:bottom w:val="single" w:sz="4" w:space="0" w:color="000000"/>
              <w:right w:val="single" w:sz="4" w:space="0" w:color="000000"/>
            </w:tcBorders>
            <w:vAlign w:val="center"/>
          </w:tcPr>
          <w:p w14:paraId="13C75AEC" w14:textId="77777777" w:rsidR="00AC3C1A" w:rsidRDefault="00C067C2">
            <w:pPr>
              <w:widowControl w:val="0"/>
              <w:spacing w:line="256" w:lineRule="auto"/>
            </w:pPr>
            <w:r>
              <w:rPr>
                <w:rFonts w:ascii="Times New Roman" w:hAnsi="Times New Roman" w:cs="Times New Roman"/>
                <w:sz w:val="20"/>
                <w:szCs w:val="20"/>
              </w:rPr>
              <w:t>0.435</w:t>
            </w:r>
          </w:p>
        </w:tc>
        <w:tc>
          <w:tcPr>
            <w:tcW w:w="670" w:type="dxa"/>
            <w:tcBorders>
              <w:top w:val="single" w:sz="4" w:space="0" w:color="000000"/>
              <w:left w:val="single" w:sz="4" w:space="0" w:color="000000"/>
              <w:bottom w:val="single" w:sz="4" w:space="0" w:color="000000"/>
              <w:right w:val="single" w:sz="4" w:space="0" w:color="000000"/>
            </w:tcBorders>
            <w:vAlign w:val="center"/>
          </w:tcPr>
          <w:p w14:paraId="61F7C947" w14:textId="77777777" w:rsidR="00AC3C1A" w:rsidRDefault="00C067C2">
            <w:pPr>
              <w:widowControl w:val="0"/>
              <w:spacing w:line="256" w:lineRule="auto"/>
            </w:pPr>
            <w:r>
              <w:rPr>
                <w:rFonts w:ascii="Times New Roman" w:hAnsi="Times New Roman" w:cs="Times New Roman"/>
                <w:sz w:val="20"/>
                <w:szCs w:val="20"/>
              </w:rPr>
              <w:t>1.004</w:t>
            </w:r>
          </w:p>
        </w:tc>
        <w:tc>
          <w:tcPr>
            <w:tcW w:w="1025" w:type="dxa"/>
            <w:tcBorders>
              <w:top w:val="single" w:sz="4" w:space="0" w:color="000000"/>
              <w:left w:val="single" w:sz="4" w:space="0" w:color="000000"/>
              <w:bottom w:val="single" w:sz="4" w:space="0" w:color="000000"/>
              <w:right w:val="single" w:sz="4" w:space="0" w:color="000000"/>
            </w:tcBorders>
            <w:vAlign w:val="center"/>
          </w:tcPr>
          <w:p w14:paraId="79F195CF" w14:textId="77777777" w:rsidR="00AC3C1A" w:rsidRDefault="00C067C2">
            <w:pPr>
              <w:widowControl w:val="0"/>
              <w:spacing w:line="256" w:lineRule="auto"/>
            </w:pPr>
            <w:r>
              <w:rPr>
                <w:rFonts w:ascii="Times New Roman" w:hAnsi="Times New Roman" w:cs="Times New Roman"/>
                <w:sz w:val="20"/>
                <w:szCs w:val="20"/>
              </w:rPr>
              <w:t>1998</w:t>
            </w:r>
          </w:p>
        </w:tc>
        <w:tc>
          <w:tcPr>
            <w:tcW w:w="913" w:type="dxa"/>
            <w:tcBorders>
              <w:top w:val="single" w:sz="4" w:space="0" w:color="000000"/>
              <w:left w:val="single" w:sz="4" w:space="0" w:color="000000"/>
              <w:bottom w:val="single" w:sz="4" w:space="0" w:color="000000"/>
              <w:right w:val="single" w:sz="4" w:space="0" w:color="000000"/>
            </w:tcBorders>
            <w:vAlign w:val="center"/>
          </w:tcPr>
          <w:p w14:paraId="440D316B" w14:textId="77777777" w:rsidR="00AC3C1A" w:rsidRDefault="00C067C2">
            <w:pPr>
              <w:widowControl w:val="0"/>
              <w:spacing w:line="256" w:lineRule="auto"/>
            </w:pPr>
            <w:r>
              <w:rPr>
                <w:rFonts w:ascii="Times New Roman" w:hAnsi="Times New Roman" w:cs="Times New Roman"/>
                <w:sz w:val="20"/>
                <w:szCs w:val="20"/>
              </w:rPr>
              <w:t>2618</w:t>
            </w:r>
          </w:p>
        </w:tc>
      </w:tr>
      <w:tr w:rsidR="00AC3C1A" w14:paraId="272365D0"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75CF4C69" w14:textId="77777777" w:rsidR="00AC3C1A" w:rsidRDefault="00C067C2">
            <w:pPr>
              <w:widowControl w:val="0"/>
              <w:spacing w:line="256" w:lineRule="auto"/>
            </w:pPr>
            <w:r>
              <w:rPr>
                <w:rFonts w:ascii="Times New Roman" w:hAnsi="Times New Roman" w:cs="Times New Roman"/>
                <w:sz w:val="20"/>
                <w:szCs w:val="20"/>
              </w:rPr>
              <w:t>grass * crop</w:t>
            </w:r>
          </w:p>
        </w:tc>
        <w:tc>
          <w:tcPr>
            <w:tcW w:w="853" w:type="dxa"/>
            <w:tcBorders>
              <w:top w:val="single" w:sz="4" w:space="0" w:color="000000"/>
              <w:left w:val="single" w:sz="4" w:space="0" w:color="000000"/>
              <w:bottom w:val="single" w:sz="4" w:space="0" w:color="000000"/>
              <w:right w:val="single" w:sz="4" w:space="0" w:color="000000"/>
            </w:tcBorders>
            <w:vAlign w:val="center"/>
          </w:tcPr>
          <w:p w14:paraId="2CB35534" w14:textId="77777777" w:rsidR="00AC3C1A" w:rsidRDefault="00C067C2">
            <w:pPr>
              <w:widowControl w:val="0"/>
              <w:spacing w:line="256" w:lineRule="auto"/>
            </w:pPr>
            <w:r>
              <w:rPr>
                <w:rFonts w:ascii="Times New Roman" w:hAnsi="Times New Roman" w:cs="Times New Roman"/>
                <w:sz w:val="20"/>
                <w:szCs w:val="20"/>
              </w:rPr>
              <w:t>0.341</w:t>
            </w:r>
          </w:p>
        </w:tc>
        <w:tc>
          <w:tcPr>
            <w:tcW w:w="988" w:type="dxa"/>
            <w:tcBorders>
              <w:top w:val="single" w:sz="4" w:space="0" w:color="000000"/>
              <w:left w:val="single" w:sz="4" w:space="0" w:color="000000"/>
              <w:bottom w:val="single" w:sz="4" w:space="0" w:color="000000"/>
              <w:right w:val="single" w:sz="4" w:space="0" w:color="000000"/>
            </w:tcBorders>
            <w:vAlign w:val="center"/>
          </w:tcPr>
          <w:p w14:paraId="76D86582" w14:textId="77777777" w:rsidR="00AC3C1A" w:rsidRDefault="00C067C2">
            <w:pPr>
              <w:widowControl w:val="0"/>
              <w:spacing w:line="256" w:lineRule="auto"/>
            </w:pPr>
            <w:r>
              <w:rPr>
                <w:rFonts w:ascii="Times New Roman" w:hAnsi="Times New Roman" w:cs="Times New Roman"/>
                <w:sz w:val="20"/>
                <w:szCs w:val="20"/>
              </w:rPr>
              <w:t>0.334</w:t>
            </w:r>
          </w:p>
        </w:tc>
        <w:tc>
          <w:tcPr>
            <w:tcW w:w="711" w:type="dxa"/>
            <w:tcBorders>
              <w:top w:val="single" w:sz="4" w:space="0" w:color="000000"/>
              <w:left w:val="single" w:sz="4" w:space="0" w:color="000000"/>
              <w:bottom w:val="single" w:sz="4" w:space="0" w:color="000000"/>
              <w:right w:val="single" w:sz="4" w:space="0" w:color="000000"/>
            </w:tcBorders>
            <w:vAlign w:val="center"/>
          </w:tcPr>
          <w:p w14:paraId="66BB2037" w14:textId="77777777" w:rsidR="00AC3C1A" w:rsidRDefault="00C067C2">
            <w:pPr>
              <w:widowControl w:val="0"/>
              <w:spacing w:line="256" w:lineRule="auto"/>
            </w:pPr>
            <w:r>
              <w:rPr>
                <w:rFonts w:ascii="Times New Roman" w:hAnsi="Times New Roman" w:cs="Times New Roman"/>
                <w:sz w:val="20"/>
                <w:szCs w:val="20"/>
              </w:rPr>
              <w:t>0.396</w:t>
            </w:r>
          </w:p>
        </w:tc>
        <w:tc>
          <w:tcPr>
            <w:tcW w:w="842" w:type="dxa"/>
            <w:tcBorders>
              <w:top w:val="single" w:sz="4" w:space="0" w:color="000000"/>
              <w:left w:val="single" w:sz="4" w:space="0" w:color="000000"/>
              <w:bottom w:val="single" w:sz="4" w:space="0" w:color="000000"/>
              <w:right w:val="single" w:sz="4" w:space="0" w:color="000000"/>
            </w:tcBorders>
            <w:vAlign w:val="center"/>
          </w:tcPr>
          <w:p w14:paraId="33CFBEB7" w14:textId="77777777" w:rsidR="00AC3C1A" w:rsidRDefault="00C067C2">
            <w:pPr>
              <w:widowControl w:val="0"/>
              <w:spacing w:line="256" w:lineRule="auto"/>
            </w:pPr>
            <w:r>
              <w:rPr>
                <w:rFonts w:ascii="Times New Roman" w:hAnsi="Times New Roman" w:cs="Times New Roman"/>
                <w:sz w:val="20"/>
                <w:szCs w:val="20"/>
              </w:rPr>
              <w:t>-0.310</w:t>
            </w:r>
          </w:p>
        </w:tc>
        <w:tc>
          <w:tcPr>
            <w:tcW w:w="850" w:type="dxa"/>
            <w:tcBorders>
              <w:top w:val="single" w:sz="4" w:space="0" w:color="000000"/>
              <w:left w:val="single" w:sz="4" w:space="0" w:color="000000"/>
              <w:bottom w:val="single" w:sz="4" w:space="0" w:color="000000"/>
              <w:right w:val="single" w:sz="4" w:space="0" w:color="000000"/>
            </w:tcBorders>
            <w:vAlign w:val="center"/>
          </w:tcPr>
          <w:p w14:paraId="43D43910" w14:textId="77777777" w:rsidR="00AC3C1A" w:rsidRDefault="00C067C2">
            <w:pPr>
              <w:widowControl w:val="0"/>
              <w:spacing w:line="256" w:lineRule="auto"/>
            </w:pPr>
            <w:r>
              <w:rPr>
                <w:rFonts w:ascii="Times New Roman" w:hAnsi="Times New Roman" w:cs="Times New Roman"/>
                <w:sz w:val="20"/>
                <w:szCs w:val="20"/>
              </w:rPr>
              <w:t>0.987</w:t>
            </w:r>
          </w:p>
        </w:tc>
        <w:tc>
          <w:tcPr>
            <w:tcW w:w="670" w:type="dxa"/>
            <w:tcBorders>
              <w:top w:val="single" w:sz="4" w:space="0" w:color="000000"/>
              <w:left w:val="single" w:sz="4" w:space="0" w:color="000000"/>
              <w:bottom w:val="single" w:sz="4" w:space="0" w:color="000000"/>
              <w:right w:val="single" w:sz="4" w:space="0" w:color="000000"/>
            </w:tcBorders>
            <w:vAlign w:val="center"/>
          </w:tcPr>
          <w:p w14:paraId="3F9DF8B3"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2A5AB55C" w14:textId="77777777" w:rsidR="00AC3C1A" w:rsidRDefault="00C067C2">
            <w:pPr>
              <w:widowControl w:val="0"/>
              <w:spacing w:line="256" w:lineRule="auto"/>
            </w:pPr>
            <w:r>
              <w:rPr>
                <w:rFonts w:ascii="Times New Roman" w:hAnsi="Times New Roman" w:cs="Times New Roman"/>
                <w:sz w:val="20"/>
                <w:szCs w:val="20"/>
              </w:rPr>
              <w:t>1688</w:t>
            </w:r>
          </w:p>
        </w:tc>
        <w:tc>
          <w:tcPr>
            <w:tcW w:w="913" w:type="dxa"/>
            <w:tcBorders>
              <w:top w:val="single" w:sz="4" w:space="0" w:color="000000"/>
              <w:left w:val="single" w:sz="4" w:space="0" w:color="000000"/>
              <w:bottom w:val="single" w:sz="4" w:space="0" w:color="000000"/>
              <w:right w:val="single" w:sz="4" w:space="0" w:color="000000"/>
            </w:tcBorders>
            <w:vAlign w:val="center"/>
          </w:tcPr>
          <w:p w14:paraId="74EC4516" w14:textId="77777777" w:rsidR="00AC3C1A" w:rsidRDefault="00C067C2">
            <w:pPr>
              <w:widowControl w:val="0"/>
              <w:spacing w:line="256" w:lineRule="auto"/>
            </w:pPr>
            <w:r>
              <w:rPr>
                <w:rFonts w:ascii="Times New Roman" w:hAnsi="Times New Roman" w:cs="Times New Roman"/>
                <w:sz w:val="20"/>
                <w:szCs w:val="20"/>
              </w:rPr>
              <w:t>2440</w:t>
            </w:r>
          </w:p>
        </w:tc>
      </w:tr>
      <w:tr w:rsidR="00AC3C1A" w14:paraId="73138F00"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1405AA1E" w14:textId="77777777" w:rsidR="00AC3C1A" w:rsidRDefault="00C067C2">
            <w:pPr>
              <w:widowControl w:val="0"/>
              <w:spacing w:line="256" w:lineRule="auto"/>
            </w:pPr>
            <w:r>
              <w:rPr>
                <w:rFonts w:ascii="Times New Roman" w:hAnsi="Times New Roman" w:cs="Times New Roman"/>
                <w:sz w:val="20"/>
                <w:szCs w:val="20"/>
              </w:rPr>
              <w:t>wet * urban</w:t>
            </w:r>
          </w:p>
        </w:tc>
        <w:tc>
          <w:tcPr>
            <w:tcW w:w="853" w:type="dxa"/>
            <w:tcBorders>
              <w:top w:val="single" w:sz="4" w:space="0" w:color="000000"/>
              <w:left w:val="single" w:sz="4" w:space="0" w:color="000000"/>
              <w:bottom w:val="single" w:sz="4" w:space="0" w:color="000000"/>
              <w:right w:val="single" w:sz="4" w:space="0" w:color="000000"/>
            </w:tcBorders>
            <w:vAlign w:val="center"/>
          </w:tcPr>
          <w:p w14:paraId="385BF44D" w14:textId="77777777" w:rsidR="00AC3C1A" w:rsidRDefault="00C067C2">
            <w:pPr>
              <w:widowControl w:val="0"/>
              <w:spacing w:line="256" w:lineRule="auto"/>
            </w:pPr>
            <w:r>
              <w:rPr>
                <w:rFonts w:ascii="Times New Roman" w:hAnsi="Times New Roman" w:cs="Times New Roman"/>
                <w:sz w:val="20"/>
                <w:szCs w:val="20"/>
              </w:rPr>
              <w:t>0.625</w:t>
            </w:r>
          </w:p>
        </w:tc>
        <w:tc>
          <w:tcPr>
            <w:tcW w:w="988" w:type="dxa"/>
            <w:tcBorders>
              <w:top w:val="single" w:sz="4" w:space="0" w:color="000000"/>
              <w:left w:val="single" w:sz="4" w:space="0" w:color="000000"/>
              <w:bottom w:val="single" w:sz="4" w:space="0" w:color="000000"/>
              <w:right w:val="single" w:sz="4" w:space="0" w:color="000000"/>
            </w:tcBorders>
            <w:vAlign w:val="center"/>
          </w:tcPr>
          <w:p w14:paraId="3AB7F8AD" w14:textId="77777777" w:rsidR="00AC3C1A" w:rsidRDefault="00C067C2">
            <w:pPr>
              <w:widowControl w:val="0"/>
              <w:spacing w:line="256" w:lineRule="auto"/>
            </w:pPr>
            <w:r>
              <w:rPr>
                <w:rFonts w:ascii="Times New Roman" w:hAnsi="Times New Roman" w:cs="Times New Roman"/>
                <w:sz w:val="20"/>
                <w:szCs w:val="20"/>
              </w:rPr>
              <w:t>0.631</w:t>
            </w:r>
          </w:p>
        </w:tc>
        <w:tc>
          <w:tcPr>
            <w:tcW w:w="711" w:type="dxa"/>
            <w:tcBorders>
              <w:top w:val="single" w:sz="4" w:space="0" w:color="000000"/>
              <w:left w:val="single" w:sz="4" w:space="0" w:color="000000"/>
              <w:bottom w:val="single" w:sz="4" w:space="0" w:color="000000"/>
              <w:right w:val="single" w:sz="4" w:space="0" w:color="000000"/>
            </w:tcBorders>
            <w:vAlign w:val="center"/>
          </w:tcPr>
          <w:p w14:paraId="3ECBE25C" w14:textId="77777777" w:rsidR="00AC3C1A" w:rsidRDefault="00C067C2">
            <w:pPr>
              <w:widowControl w:val="0"/>
              <w:spacing w:line="256" w:lineRule="auto"/>
            </w:pPr>
            <w:r>
              <w:rPr>
                <w:rFonts w:ascii="Times New Roman" w:hAnsi="Times New Roman" w:cs="Times New Roman"/>
                <w:sz w:val="20"/>
                <w:szCs w:val="20"/>
              </w:rPr>
              <w:t>0.466</w:t>
            </w:r>
          </w:p>
        </w:tc>
        <w:tc>
          <w:tcPr>
            <w:tcW w:w="842" w:type="dxa"/>
            <w:tcBorders>
              <w:top w:val="single" w:sz="4" w:space="0" w:color="000000"/>
              <w:left w:val="single" w:sz="4" w:space="0" w:color="000000"/>
              <w:bottom w:val="single" w:sz="4" w:space="0" w:color="000000"/>
              <w:right w:val="single" w:sz="4" w:space="0" w:color="000000"/>
            </w:tcBorders>
            <w:vAlign w:val="center"/>
          </w:tcPr>
          <w:p w14:paraId="2EB7B146" w14:textId="77777777" w:rsidR="00AC3C1A" w:rsidRDefault="00C067C2">
            <w:pPr>
              <w:widowControl w:val="0"/>
              <w:spacing w:line="256" w:lineRule="auto"/>
            </w:pPr>
            <w:r>
              <w:rPr>
                <w:rFonts w:ascii="Times New Roman" w:hAnsi="Times New Roman" w:cs="Times New Roman"/>
                <w:sz w:val="20"/>
                <w:szCs w:val="20"/>
              </w:rPr>
              <w:t>-0.156</w:t>
            </w:r>
          </w:p>
        </w:tc>
        <w:tc>
          <w:tcPr>
            <w:tcW w:w="850" w:type="dxa"/>
            <w:tcBorders>
              <w:top w:val="single" w:sz="4" w:space="0" w:color="000000"/>
              <w:left w:val="single" w:sz="4" w:space="0" w:color="000000"/>
              <w:bottom w:val="single" w:sz="4" w:space="0" w:color="000000"/>
              <w:right w:val="single" w:sz="4" w:space="0" w:color="000000"/>
            </w:tcBorders>
            <w:vAlign w:val="center"/>
          </w:tcPr>
          <w:p w14:paraId="581899B4" w14:textId="77777777" w:rsidR="00AC3C1A" w:rsidRDefault="00C067C2">
            <w:pPr>
              <w:widowControl w:val="0"/>
              <w:spacing w:line="256" w:lineRule="auto"/>
            </w:pPr>
            <w:r>
              <w:rPr>
                <w:rFonts w:ascii="Times New Roman" w:hAnsi="Times New Roman" w:cs="Times New Roman"/>
                <w:sz w:val="20"/>
                <w:szCs w:val="20"/>
              </w:rPr>
              <w:t>1.391</w:t>
            </w:r>
          </w:p>
        </w:tc>
        <w:tc>
          <w:tcPr>
            <w:tcW w:w="670" w:type="dxa"/>
            <w:tcBorders>
              <w:top w:val="single" w:sz="4" w:space="0" w:color="000000"/>
              <w:left w:val="single" w:sz="4" w:space="0" w:color="000000"/>
              <w:bottom w:val="single" w:sz="4" w:space="0" w:color="000000"/>
              <w:right w:val="single" w:sz="4" w:space="0" w:color="000000"/>
            </w:tcBorders>
            <w:vAlign w:val="center"/>
          </w:tcPr>
          <w:p w14:paraId="42CD6EF9"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5E272577" w14:textId="77777777" w:rsidR="00AC3C1A" w:rsidRDefault="00C067C2">
            <w:pPr>
              <w:widowControl w:val="0"/>
              <w:spacing w:line="256" w:lineRule="auto"/>
            </w:pPr>
            <w:r>
              <w:rPr>
                <w:rFonts w:ascii="Times New Roman" w:hAnsi="Times New Roman" w:cs="Times New Roman"/>
                <w:sz w:val="20"/>
                <w:szCs w:val="20"/>
              </w:rPr>
              <w:t>2574</w:t>
            </w:r>
          </w:p>
        </w:tc>
        <w:tc>
          <w:tcPr>
            <w:tcW w:w="913" w:type="dxa"/>
            <w:tcBorders>
              <w:top w:val="single" w:sz="4" w:space="0" w:color="000000"/>
              <w:left w:val="single" w:sz="4" w:space="0" w:color="000000"/>
              <w:bottom w:val="single" w:sz="4" w:space="0" w:color="000000"/>
              <w:right w:val="single" w:sz="4" w:space="0" w:color="000000"/>
            </w:tcBorders>
            <w:vAlign w:val="center"/>
          </w:tcPr>
          <w:p w14:paraId="1ED52C5C" w14:textId="77777777" w:rsidR="00AC3C1A" w:rsidRDefault="00C067C2">
            <w:pPr>
              <w:widowControl w:val="0"/>
              <w:spacing w:line="256" w:lineRule="auto"/>
            </w:pPr>
            <w:r>
              <w:rPr>
                <w:rFonts w:ascii="Times New Roman" w:hAnsi="Times New Roman" w:cs="Times New Roman"/>
                <w:sz w:val="20"/>
                <w:szCs w:val="20"/>
              </w:rPr>
              <w:t>2926</w:t>
            </w:r>
          </w:p>
        </w:tc>
      </w:tr>
      <w:tr w:rsidR="00AC3C1A" w14:paraId="027AA9C9"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5061DB13" w14:textId="77777777" w:rsidR="00AC3C1A" w:rsidRDefault="00C067C2">
            <w:pPr>
              <w:widowControl w:val="0"/>
              <w:spacing w:line="256" w:lineRule="auto"/>
            </w:pPr>
            <w:r>
              <w:rPr>
                <w:rFonts w:ascii="Times New Roman" w:hAnsi="Times New Roman" w:cs="Times New Roman"/>
                <w:sz w:val="20"/>
                <w:szCs w:val="20"/>
              </w:rPr>
              <w:t>wet * forest</w:t>
            </w:r>
          </w:p>
        </w:tc>
        <w:tc>
          <w:tcPr>
            <w:tcW w:w="853" w:type="dxa"/>
            <w:tcBorders>
              <w:top w:val="single" w:sz="4" w:space="0" w:color="000000"/>
              <w:left w:val="single" w:sz="4" w:space="0" w:color="000000"/>
              <w:bottom w:val="single" w:sz="4" w:space="0" w:color="000000"/>
              <w:right w:val="single" w:sz="4" w:space="0" w:color="000000"/>
            </w:tcBorders>
            <w:vAlign w:val="center"/>
          </w:tcPr>
          <w:p w14:paraId="551E4D48" w14:textId="77777777" w:rsidR="00AC3C1A" w:rsidRDefault="00C067C2">
            <w:pPr>
              <w:widowControl w:val="0"/>
              <w:spacing w:line="256" w:lineRule="auto"/>
            </w:pPr>
            <w:r>
              <w:rPr>
                <w:rFonts w:ascii="Times New Roman" w:hAnsi="Times New Roman" w:cs="Times New Roman"/>
                <w:sz w:val="20"/>
                <w:szCs w:val="20"/>
              </w:rPr>
              <w:t>-0.794</w:t>
            </w:r>
          </w:p>
        </w:tc>
        <w:tc>
          <w:tcPr>
            <w:tcW w:w="988" w:type="dxa"/>
            <w:tcBorders>
              <w:top w:val="single" w:sz="4" w:space="0" w:color="000000"/>
              <w:left w:val="single" w:sz="4" w:space="0" w:color="000000"/>
              <w:bottom w:val="single" w:sz="4" w:space="0" w:color="000000"/>
              <w:right w:val="single" w:sz="4" w:space="0" w:color="000000"/>
            </w:tcBorders>
            <w:vAlign w:val="center"/>
          </w:tcPr>
          <w:p w14:paraId="068793C8" w14:textId="77777777" w:rsidR="00AC3C1A" w:rsidRDefault="00C067C2">
            <w:pPr>
              <w:widowControl w:val="0"/>
              <w:spacing w:line="256" w:lineRule="auto"/>
            </w:pPr>
            <w:r>
              <w:rPr>
                <w:rFonts w:ascii="Times New Roman" w:hAnsi="Times New Roman" w:cs="Times New Roman"/>
                <w:sz w:val="20"/>
                <w:szCs w:val="20"/>
              </w:rPr>
              <w:t>-0.800</w:t>
            </w:r>
          </w:p>
        </w:tc>
        <w:tc>
          <w:tcPr>
            <w:tcW w:w="711" w:type="dxa"/>
            <w:tcBorders>
              <w:top w:val="single" w:sz="4" w:space="0" w:color="000000"/>
              <w:left w:val="single" w:sz="4" w:space="0" w:color="000000"/>
              <w:bottom w:val="single" w:sz="4" w:space="0" w:color="000000"/>
              <w:right w:val="single" w:sz="4" w:space="0" w:color="000000"/>
            </w:tcBorders>
            <w:vAlign w:val="center"/>
          </w:tcPr>
          <w:p w14:paraId="1A3D2438" w14:textId="77777777" w:rsidR="00AC3C1A" w:rsidRDefault="00C067C2">
            <w:pPr>
              <w:widowControl w:val="0"/>
              <w:spacing w:line="256" w:lineRule="auto"/>
            </w:pPr>
            <w:r>
              <w:rPr>
                <w:rFonts w:ascii="Times New Roman" w:hAnsi="Times New Roman" w:cs="Times New Roman"/>
                <w:sz w:val="20"/>
                <w:szCs w:val="20"/>
              </w:rPr>
              <w:t>0.346</w:t>
            </w:r>
          </w:p>
        </w:tc>
        <w:tc>
          <w:tcPr>
            <w:tcW w:w="842" w:type="dxa"/>
            <w:tcBorders>
              <w:top w:val="single" w:sz="4" w:space="0" w:color="000000"/>
              <w:left w:val="single" w:sz="4" w:space="0" w:color="000000"/>
              <w:bottom w:val="single" w:sz="4" w:space="0" w:color="000000"/>
              <w:right w:val="single" w:sz="4" w:space="0" w:color="000000"/>
            </w:tcBorders>
            <w:vAlign w:val="center"/>
          </w:tcPr>
          <w:p w14:paraId="36A3338A" w14:textId="77777777" w:rsidR="00AC3C1A" w:rsidRDefault="00C067C2">
            <w:pPr>
              <w:widowControl w:val="0"/>
              <w:spacing w:line="256" w:lineRule="auto"/>
            </w:pPr>
            <w:r>
              <w:rPr>
                <w:rFonts w:ascii="Times New Roman" w:hAnsi="Times New Roman" w:cs="Times New Roman"/>
                <w:sz w:val="20"/>
                <w:szCs w:val="20"/>
              </w:rPr>
              <w:t>-1.353</w:t>
            </w:r>
          </w:p>
        </w:tc>
        <w:tc>
          <w:tcPr>
            <w:tcW w:w="850" w:type="dxa"/>
            <w:tcBorders>
              <w:top w:val="single" w:sz="4" w:space="0" w:color="000000"/>
              <w:left w:val="single" w:sz="4" w:space="0" w:color="000000"/>
              <w:bottom w:val="single" w:sz="4" w:space="0" w:color="000000"/>
              <w:right w:val="single" w:sz="4" w:space="0" w:color="000000"/>
            </w:tcBorders>
            <w:vAlign w:val="center"/>
          </w:tcPr>
          <w:p w14:paraId="2DFCFBA4" w14:textId="77777777" w:rsidR="00AC3C1A" w:rsidRDefault="00C067C2">
            <w:pPr>
              <w:widowControl w:val="0"/>
              <w:spacing w:line="256" w:lineRule="auto"/>
            </w:pPr>
            <w:r>
              <w:rPr>
                <w:rFonts w:ascii="Times New Roman" w:hAnsi="Times New Roman" w:cs="Times New Roman"/>
                <w:sz w:val="20"/>
                <w:szCs w:val="20"/>
              </w:rPr>
              <w:t>-0.230</w:t>
            </w:r>
          </w:p>
        </w:tc>
        <w:tc>
          <w:tcPr>
            <w:tcW w:w="670" w:type="dxa"/>
            <w:tcBorders>
              <w:top w:val="single" w:sz="4" w:space="0" w:color="000000"/>
              <w:left w:val="single" w:sz="4" w:space="0" w:color="000000"/>
              <w:bottom w:val="single" w:sz="4" w:space="0" w:color="000000"/>
              <w:right w:val="single" w:sz="4" w:space="0" w:color="000000"/>
            </w:tcBorders>
            <w:vAlign w:val="center"/>
          </w:tcPr>
          <w:p w14:paraId="5D4E997E"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2B636B97" w14:textId="77777777" w:rsidR="00AC3C1A" w:rsidRDefault="00C067C2">
            <w:pPr>
              <w:widowControl w:val="0"/>
              <w:spacing w:line="256" w:lineRule="auto"/>
            </w:pPr>
            <w:r>
              <w:rPr>
                <w:rFonts w:ascii="Times New Roman" w:hAnsi="Times New Roman" w:cs="Times New Roman"/>
                <w:sz w:val="20"/>
                <w:szCs w:val="20"/>
              </w:rPr>
              <w:t>2189</w:t>
            </w:r>
          </w:p>
        </w:tc>
        <w:tc>
          <w:tcPr>
            <w:tcW w:w="913" w:type="dxa"/>
            <w:tcBorders>
              <w:top w:val="single" w:sz="4" w:space="0" w:color="000000"/>
              <w:left w:val="single" w:sz="4" w:space="0" w:color="000000"/>
              <w:bottom w:val="single" w:sz="4" w:space="0" w:color="000000"/>
              <w:right w:val="single" w:sz="4" w:space="0" w:color="000000"/>
            </w:tcBorders>
            <w:vAlign w:val="center"/>
          </w:tcPr>
          <w:p w14:paraId="20233A27" w14:textId="77777777" w:rsidR="00AC3C1A" w:rsidRDefault="00C067C2">
            <w:pPr>
              <w:widowControl w:val="0"/>
              <w:spacing w:line="256" w:lineRule="auto"/>
            </w:pPr>
            <w:r>
              <w:rPr>
                <w:rFonts w:ascii="Times New Roman" w:hAnsi="Times New Roman" w:cs="Times New Roman"/>
                <w:sz w:val="20"/>
                <w:szCs w:val="20"/>
              </w:rPr>
              <w:t>2418</w:t>
            </w:r>
          </w:p>
        </w:tc>
      </w:tr>
      <w:tr w:rsidR="00AC3C1A" w14:paraId="674F47F6"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36D03FAA" w14:textId="77777777" w:rsidR="00AC3C1A" w:rsidRDefault="00C067C2">
            <w:pPr>
              <w:widowControl w:val="0"/>
              <w:spacing w:line="256" w:lineRule="auto"/>
            </w:pPr>
            <w:r>
              <w:rPr>
                <w:rFonts w:ascii="Times New Roman" w:hAnsi="Times New Roman" w:cs="Times New Roman"/>
                <w:sz w:val="20"/>
                <w:szCs w:val="20"/>
              </w:rPr>
              <w:t>wet* grass</w:t>
            </w:r>
          </w:p>
        </w:tc>
        <w:tc>
          <w:tcPr>
            <w:tcW w:w="853" w:type="dxa"/>
            <w:tcBorders>
              <w:top w:val="single" w:sz="4" w:space="0" w:color="000000"/>
              <w:left w:val="single" w:sz="4" w:space="0" w:color="000000"/>
              <w:bottom w:val="single" w:sz="4" w:space="0" w:color="000000"/>
              <w:right w:val="single" w:sz="4" w:space="0" w:color="000000"/>
            </w:tcBorders>
            <w:vAlign w:val="center"/>
          </w:tcPr>
          <w:p w14:paraId="6E2726B6" w14:textId="77777777" w:rsidR="00AC3C1A" w:rsidRDefault="00C067C2">
            <w:pPr>
              <w:widowControl w:val="0"/>
              <w:spacing w:line="256" w:lineRule="auto"/>
            </w:pPr>
            <w:r>
              <w:rPr>
                <w:rFonts w:ascii="Times New Roman" w:hAnsi="Times New Roman" w:cs="Times New Roman"/>
                <w:sz w:val="20"/>
                <w:szCs w:val="20"/>
              </w:rPr>
              <w:t>0.866</w:t>
            </w:r>
          </w:p>
        </w:tc>
        <w:tc>
          <w:tcPr>
            <w:tcW w:w="988" w:type="dxa"/>
            <w:tcBorders>
              <w:top w:val="single" w:sz="4" w:space="0" w:color="000000"/>
              <w:left w:val="single" w:sz="4" w:space="0" w:color="000000"/>
              <w:bottom w:val="single" w:sz="4" w:space="0" w:color="000000"/>
              <w:right w:val="single" w:sz="4" w:space="0" w:color="000000"/>
            </w:tcBorders>
            <w:vAlign w:val="center"/>
          </w:tcPr>
          <w:p w14:paraId="6F050FAC" w14:textId="77777777" w:rsidR="00AC3C1A" w:rsidRDefault="00C067C2">
            <w:pPr>
              <w:widowControl w:val="0"/>
              <w:spacing w:line="256" w:lineRule="auto"/>
            </w:pPr>
            <w:r>
              <w:rPr>
                <w:rFonts w:ascii="Times New Roman" w:hAnsi="Times New Roman" w:cs="Times New Roman"/>
                <w:sz w:val="20"/>
                <w:szCs w:val="20"/>
              </w:rPr>
              <w:t>0.872</w:t>
            </w:r>
          </w:p>
        </w:tc>
        <w:tc>
          <w:tcPr>
            <w:tcW w:w="711" w:type="dxa"/>
            <w:tcBorders>
              <w:top w:val="single" w:sz="4" w:space="0" w:color="000000"/>
              <w:left w:val="single" w:sz="4" w:space="0" w:color="000000"/>
              <w:bottom w:val="single" w:sz="4" w:space="0" w:color="000000"/>
              <w:right w:val="single" w:sz="4" w:space="0" w:color="000000"/>
            </w:tcBorders>
            <w:vAlign w:val="center"/>
          </w:tcPr>
          <w:p w14:paraId="3037278E" w14:textId="77777777" w:rsidR="00AC3C1A" w:rsidRDefault="00C067C2">
            <w:pPr>
              <w:widowControl w:val="0"/>
              <w:spacing w:line="256" w:lineRule="auto"/>
            </w:pPr>
            <w:r>
              <w:rPr>
                <w:rFonts w:ascii="Times New Roman" w:hAnsi="Times New Roman" w:cs="Times New Roman"/>
                <w:sz w:val="20"/>
                <w:szCs w:val="20"/>
              </w:rPr>
              <w:t>0.447</w:t>
            </w:r>
          </w:p>
        </w:tc>
        <w:tc>
          <w:tcPr>
            <w:tcW w:w="842" w:type="dxa"/>
            <w:tcBorders>
              <w:top w:val="single" w:sz="4" w:space="0" w:color="000000"/>
              <w:left w:val="single" w:sz="4" w:space="0" w:color="000000"/>
              <w:bottom w:val="single" w:sz="4" w:space="0" w:color="000000"/>
              <w:right w:val="single" w:sz="4" w:space="0" w:color="000000"/>
            </w:tcBorders>
            <w:vAlign w:val="center"/>
          </w:tcPr>
          <w:p w14:paraId="4EF545FB" w14:textId="77777777" w:rsidR="00AC3C1A" w:rsidRDefault="00C067C2">
            <w:pPr>
              <w:widowControl w:val="0"/>
              <w:spacing w:line="256" w:lineRule="auto"/>
            </w:pPr>
            <w:r>
              <w:rPr>
                <w:rFonts w:ascii="Times New Roman" w:hAnsi="Times New Roman" w:cs="Times New Roman"/>
                <w:sz w:val="20"/>
                <w:szCs w:val="20"/>
              </w:rPr>
              <w:t>0.131</w:t>
            </w:r>
          </w:p>
        </w:tc>
        <w:tc>
          <w:tcPr>
            <w:tcW w:w="850" w:type="dxa"/>
            <w:tcBorders>
              <w:top w:val="single" w:sz="4" w:space="0" w:color="000000"/>
              <w:left w:val="single" w:sz="4" w:space="0" w:color="000000"/>
              <w:bottom w:val="single" w:sz="4" w:space="0" w:color="000000"/>
              <w:right w:val="single" w:sz="4" w:space="0" w:color="000000"/>
            </w:tcBorders>
            <w:vAlign w:val="center"/>
          </w:tcPr>
          <w:p w14:paraId="328A8E65" w14:textId="77777777" w:rsidR="00AC3C1A" w:rsidRDefault="00C067C2">
            <w:pPr>
              <w:widowControl w:val="0"/>
              <w:spacing w:line="256" w:lineRule="auto"/>
            </w:pPr>
            <w:r>
              <w:rPr>
                <w:rFonts w:ascii="Times New Roman" w:hAnsi="Times New Roman" w:cs="Times New Roman"/>
                <w:sz w:val="20"/>
                <w:szCs w:val="20"/>
              </w:rPr>
              <w:t>1.576</w:t>
            </w:r>
          </w:p>
        </w:tc>
        <w:tc>
          <w:tcPr>
            <w:tcW w:w="670" w:type="dxa"/>
            <w:tcBorders>
              <w:top w:val="single" w:sz="4" w:space="0" w:color="000000"/>
              <w:left w:val="single" w:sz="4" w:space="0" w:color="000000"/>
              <w:bottom w:val="single" w:sz="4" w:space="0" w:color="000000"/>
              <w:right w:val="single" w:sz="4" w:space="0" w:color="000000"/>
            </w:tcBorders>
            <w:vAlign w:val="center"/>
          </w:tcPr>
          <w:p w14:paraId="088574DD"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02E0F04C" w14:textId="77777777" w:rsidR="00AC3C1A" w:rsidRDefault="00C067C2">
            <w:pPr>
              <w:widowControl w:val="0"/>
              <w:spacing w:line="256" w:lineRule="auto"/>
            </w:pPr>
            <w:r>
              <w:rPr>
                <w:rFonts w:ascii="Times New Roman" w:hAnsi="Times New Roman" w:cs="Times New Roman"/>
                <w:sz w:val="20"/>
                <w:szCs w:val="20"/>
              </w:rPr>
              <w:t>1843</w:t>
            </w:r>
          </w:p>
        </w:tc>
        <w:tc>
          <w:tcPr>
            <w:tcW w:w="913" w:type="dxa"/>
            <w:tcBorders>
              <w:top w:val="single" w:sz="4" w:space="0" w:color="000000"/>
              <w:left w:val="single" w:sz="4" w:space="0" w:color="000000"/>
              <w:bottom w:val="single" w:sz="4" w:space="0" w:color="000000"/>
              <w:right w:val="single" w:sz="4" w:space="0" w:color="000000"/>
            </w:tcBorders>
            <w:vAlign w:val="center"/>
          </w:tcPr>
          <w:p w14:paraId="0A6F34F5" w14:textId="77777777" w:rsidR="00AC3C1A" w:rsidRDefault="00C067C2">
            <w:pPr>
              <w:widowControl w:val="0"/>
              <w:spacing w:line="256" w:lineRule="auto"/>
            </w:pPr>
            <w:r>
              <w:rPr>
                <w:rFonts w:ascii="Times New Roman" w:hAnsi="Times New Roman" w:cs="Times New Roman"/>
                <w:sz w:val="20"/>
                <w:szCs w:val="20"/>
              </w:rPr>
              <w:t>2306</w:t>
            </w:r>
          </w:p>
        </w:tc>
      </w:tr>
      <w:tr w:rsidR="00AC3C1A" w14:paraId="5A35E2F8"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67889899" w14:textId="77777777" w:rsidR="00AC3C1A" w:rsidRDefault="00C067C2">
            <w:pPr>
              <w:widowControl w:val="0"/>
              <w:spacing w:line="256" w:lineRule="auto"/>
            </w:pPr>
            <w:r>
              <w:rPr>
                <w:rFonts w:ascii="Times New Roman" w:hAnsi="Times New Roman" w:cs="Times New Roman"/>
                <w:sz w:val="20"/>
                <w:szCs w:val="20"/>
              </w:rPr>
              <w:t>wet * crop</w:t>
            </w:r>
          </w:p>
        </w:tc>
        <w:tc>
          <w:tcPr>
            <w:tcW w:w="853" w:type="dxa"/>
            <w:tcBorders>
              <w:top w:val="single" w:sz="4" w:space="0" w:color="000000"/>
              <w:left w:val="single" w:sz="4" w:space="0" w:color="000000"/>
              <w:bottom w:val="single" w:sz="4" w:space="0" w:color="000000"/>
              <w:right w:val="single" w:sz="4" w:space="0" w:color="000000"/>
            </w:tcBorders>
            <w:vAlign w:val="center"/>
          </w:tcPr>
          <w:p w14:paraId="7E531A3E" w14:textId="77777777" w:rsidR="00AC3C1A" w:rsidRDefault="00C067C2">
            <w:pPr>
              <w:widowControl w:val="0"/>
              <w:spacing w:line="256" w:lineRule="auto"/>
            </w:pPr>
            <w:r>
              <w:rPr>
                <w:rFonts w:ascii="Times New Roman" w:hAnsi="Times New Roman" w:cs="Times New Roman"/>
                <w:sz w:val="20"/>
                <w:szCs w:val="20"/>
              </w:rPr>
              <w:t>-0.918</w:t>
            </w:r>
          </w:p>
        </w:tc>
        <w:tc>
          <w:tcPr>
            <w:tcW w:w="988" w:type="dxa"/>
            <w:tcBorders>
              <w:top w:val="single" w:sz="4" w:space="0" w:color="000000"/>
              <w:left w:val="single" w:sz="4" w:space="0" w:color="000000"/>
              <w:bottom w:val="single" w:sz="4" w:space="0" w:color="000000"/>
              <w:right w:val="single" w:sz="4" w:space="0" w:color="000000"/>
            </w:tcBorders>
            <w:vAlign w:val="center"/>
          </w:tcPr>
          <w:p w14:paraId="5522B59B" w14:textId="77777777" w:rsidR="00AC3C1A" w:rsidRDefault="00C067C2">
            <w:pPr>
              <w:widowControl w:val="0"/>
              <w:spacing w:line="256" w:lineRule="auto"/>
            </w:pPr>
            <w:r>
              <w:rPr>
                <w:rFonts w:ascii="Times New Roman" w:hAnsi="Times New Roman" w:cs="Times New Roman"/>
                <w:sz w:val="20"/>
                <w:szCs w:val="20"/>
              </w:rPr>
              <w:t>-0.920</w:t>
            </w:r>
          </w:p>
        </w:tc>
        <w:tc>
          <w:tcPr>
            <w:tcW w:w="711" w:type="dxa"/>
            <w:tcBorders>
              <w:top w:val="single" w:sz="4" w:space="0" w:color="000000"/>
              <w:left w:val="single" w:sz="4" w:space="0" w:color="000000"/>
              <w:bottom w:val="single" w:sz="4" w:space="0" w:color="000000"/>
              <w:right w:val="single" w:sz="4" w:space="0" w:color="000000"/>
            </w:tcBorders>
            <w:vAlign w:val="center"/>
          </w:tcPr>
          <w:p w14:paraId="2F9DE988" w14:textId="77777777" w:rsidR="00AC3C1A" w:rsidRDefault="00C067C2">
            <w:pPr>
              <w:widowControl w:val="0"/>
              <w:spacing w:line="256" w:lineRule="auto"/>
            </w:pPr>
            <w:r>
              <w:rPr>
                <w:rFonts w:ascii="Times New Roman" w:hAnsi="Times New Roman" w:cs="Times New Roman"/>
                <w:sz w:val="20"/>
                <w:szCs w:val="20"/>
              </w:rPr>
              <w:t>0.330</w:t>
            </w:r>
          </w:p>
        </w:tc>
        <w:tc>
          <w:tcPr>
            <w:tcW w:w="842" w:type="dxa"/>
            <w:tcBorders>
              <w:top w:val="single" w:sz="4" w:space="0" w:color="000000"/>
              <w:left w:val="single" w:sz="4" w:space="0" w:color="000000"/>
              <w:bottom w:val="single" w:sz="4" w:space="0" w:color="000000"/>
              <w:right w:val="single" w:sz="4" w:space="0" w:color="000000"/>
            </w:tcBorders>
            <w:vAlign w:val="center"/>
          </w:tcPr>
          <w:p w14:paraId="5814C14C" w14:textId="77777777" w:rsidR="00AC3C1A" w:rsidRDefault="00C067C2">
            <w:pPr>
              <w:widowControl w:val="0"/>
              <w:spacing w:line="256" w:lineRule="auto"/>
            </w:pPr>
            <w:r>
              <w:rPr>
                <w:rFonts w:ascii="Times New Roman" w:hAnsi="Times New Roman" w:cs="Times New Roman"/>
                <w:sz w:val="20"/>
                <w:szCs w:val="20"/>
              </w:rPr>
              <w:t>-1.460</w:t>
            </w:r>
          </w:p>
        </w:tc>
        <w:tc>
          <w:tcPr>
            <w:tcW w:w="850" w:type="dxa"/>
            <w:tcBorders>
              <w:top w:val="single" w:sz="4" w:space="0" w:color="000000"/>
              <w:left w:val="single" w:sz="4" w:space="0" w:color="000000"/>
              <w:bottom w:val="single" w:sz="4" w:space="0" w:color="000000"/>
              <w:right w:val="single" w:sz="4" w:space="0" w:color="000000"/>
            </w:tcBorders>
            <w:vAlign w:val="center"/>
          </w:tcPr>
          <w:p w14:paraId="2F4877F9" w14:textId="77777777" w:rsidR="00AC3C1A" w:rsidRDefault="00C067C2">
            <w:pPr>
              <w:widowControl w:val="0"/>
              <w:spacing w:line="256" w:lineRule="auto"/>
            </w:pPr>
            <w:r>
              <w:rPr>
                <w:rFonts w:ascii="Times New Roman" w:hAnsi="Times New Roman" w:cs="Times New Roman"/>
                <w:sz w:val="20"/>
                <w:szCs w:val="20"/>
              </w:rPr>
              <w:t>-0.379</w:t>
            </w:r>
          </w:p>
        </w:tc>
        <w:tc>
          <w:tcPr>
            <w:tcW w:w="670" w:type="dxa"/>
            <w:tcBorders>
              <w:top w:val="single" w:sz="4" w:space="0" w:color="000000"/>
              <w:left w:val="single" w:sz="4" w:space="0" w:color="000000"/>
              <w:bottom w:val="single" w:sz="4" w:space="0" w:color="000000"/>
              <w:right w:val="single" w:sz="4" w:space="0" w:color="000000"/>
            </w:tcBorders>
            <w:vAlign w:val="center"/>
          </w:tcPr>
          <w:p w14:paraId="0A2F4C80"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53967116" w14:textId="77777777" w:rsidR="00AC3C1A" w:rsidRDefault="00C067C2">
            <w:pPr>
              <w:widowControl w:val="0"/>
              <w:spacing w:line="256" w:lineRule="auto"/>
            </w:pPr>
            <w:r>
              <w:rPr>
                <w:rFonts w:ascii="Times New Roman" w:hAnsi="Times New Roman" w:cs="Times New Roman"/>
                <w:sz w:val="20"/>
                <w:szCs w:val="20"/>
              </w:rPr>
              <w:t>2399</w:t>
            </w:r>
          </w:p>
        </w:tc>
        <w:tc>
          <w:tcPr>
            <w:tcW w:w="913" w:type="dxa"/>
            <w:tcBorders>
              <w:top w:val="single" w:sz="4" w:space="0" w:color="000000"/>
              <w:left w:val="single" w:sz="4" w:space="0" w:color="000000"/>
              <w:bottom w:val="single" w:sz="4" w:space="0" w:color="000000"/>
              <w:right w:val="single" w:sz="4" w:space="0" w:color="000000"/>
            </w:tcBorders>
            <w:vAlign w:val="center"/>
          </w:tcPr>
          <w:p w14:paraId="4D7D47BC" w14:textId="77777777" w:rsidR="00AC3C1A" w:rsidRDefault="00C067C2">
            <w:pPr>
              <w:widowControl w:val="0"/>
              <w:spacing w:line="256" w:lineRule="auto"/>
            </w:pPr>
            <w:r>
              <w:rPr>
                <w:rFonts w:ascii="Times New Roman" w:hAnsi="Times New Roman" w:cs="Times New Roman"/>
                <w:sz w:val="20"/>
                <w:szCs w:val="20"/>
              </w:rPr>
              <w:t>2897</w:t>
            </w:r>
          </w:p>
        </w:tc>
      </w:tr>
      <w:tr w:rsidR="00AC3C1A" w14:paraId="15BF0AA8"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60511E9B" w14:textId="77777777" w:rsidR="00AC3C1A" w:rsidRDefault="00C067C2">
            <w:pPr>
              <w:widowControl w:val="0"/>
              <w:spacing w:line="256" w:lineRule="auto"/>
            </w:pPr>
            <w:r>
              <w:rPr>
                <w:rFonts w:ascii="Times New Roman" w:hAnsi="Times New Roman" w:cs="Times New Roman"/>
                <w:sz w:val="20"/>
                <w:szCs w:val="20"/>
              </w:rPr>
              <w:t>urban^2 * forest</w:t>
            </w:r>
          </w:p>
        </w:tc>
        <w:tc>
          <w:tcPr>
            <w:tcW w:w="853" w:type="dxa"/>
            <w:tcBorders>
              <w:top w:val="single" w:sz="4" w:space="0" w:color="000000"/>
              <w:left w:val="single" w:sz="4" w:space="0" w:color="000000"/>
              <w:bottom w:val="single" w:sz="4" w:space="0" w:color="000000"/>
              <w:right w:val="single" w:sz="4" w:space="0" w:color="000000"/>
            </w:tcBorders>
            <w:vAlign w:val="center"/>
          </w:tcPr>
          <w:p w14:paraId="23100A56" w14:textId="77777777" w:rsidR="00AC3C1A" w:rsidRDefault="00C067C2">
            <w:pPr>
              <w:widowControl w:val="0"/>
              <w:spacing w:line="256" w:lineRule="auto"/>
            </w:pPr>
            <w:r>
              <w:rPr>
                <w:rFonts w:ascii="Times New Roman" w:hAnsi="Times New Roman" w:cs="Times New Roman"/>
                <w:sz w:val="20"/>
                <w:szCs w:val="20"/>
              </w:rPr>
              <w:t>-0.187</w:t>
            </w:r>
          </w:p>
        </w:tc>
        <w:tc>
          <w:tcPr>
            <w:tcW w:w="988" w:type="dxa"/>
            <w:tcBorders>
              <w:top w:val="single" w:sz="4" w:space="0" w:color="000000"/>
              <w:left w:val="single" w:sz="4" w:space="0" w:color="000000"/>
              <w:bottom w:val="single" w:sz="4" w:space="0" w:color="000000"/>
              <w:right w:val="single" w:sz="4" w:space="0" w:color="000000"/>
            </w:tcBorders>
            <w:vAlign w:val="center"/>
          </w:tcPr>
          <w:p w14:paraId="3969398B" w14:textId="77777777" w:rsidR="00AC3C1A" w:rsidRDefault="00C067C2">
            <w:pPr>
              <w:widowControl w:val="0"/>
              <w:spacing w:line="256" w:lineRule="auto"/>
            </w:pPr>
            <w:r>
              <w:rPr>
                <w:rFonts w:ascii="Times New Roman" w:hAnsi="Times New Roman" w:cs="Times New Roman"/>
                <w:sz w:val="20"/>
                <w:szCs w:val="20"/>
              </w:rPr>
              <w:t>-0.186</w:t>
            </w:r>
          </w:p>
        </w:tc>
        <w:tc>
          <w:tcPr>
            <w:tcW w:w="711" w:type="dxa"/>
            <w:tcBorders>
              <w:top w:val="single" w:sz="4" w:space="0" w:color="000000"/>
              <w:left w:val="single" w:sz="4" w:space="0" w:color="000000"/>
              <w:bottom w:val="single" w:sz="4" w:space="0" w:color="000000"/>
              <w:right w:val="single" w:sz="4" w:space="0" w:color="000000"/>
            </w:tcBorders>
            <w:vAlign w:val="center"/>
          </w:tcPr>
          <w:p w14:paraId="14D15B19" w14:textId="77777777" w:rsidR="00AC3C1A" w:rsidRDefault="00C067C2">
            <w:pPr>
              <w:widowControl w:val="0"/>
              <w:spacing w:line="256" w:lineRule="auto"/>
            </w:pPr>
            <w:r>
              <w:rPr>
                <w:rFonts w:ascii="Times New Roman" w:hAnsi="Times New Roman" w:cs="Times New Roman"/>
                <w:sz w:val="20"/>
                <w:szCs w:val="20"/>
              </w:rPr>
              <w:t>0.054</w:t>
            </w:r>
          </w:p>
        </w:tc>
        <w:tc>
          <w:tcPr>
            <w:tcW w:w="842" w:type="dxa"/>
            <w:tcBorders>
              <w:top w:val="single" w:sz="4" w:space="0" w:color="000000"/>
              <w:left w:val="single" w:sz="4" w:space="0" w:color="000000"/>
              <w:bottom w:val="single" w:sz="4" w:space="0" w:color="000000"/>
              <w:right w:val="single" w:sz="4" w:space="0" w:color="000000"/>
            </w:tcBorders>
            <w:vAlign w:val="center"/>
          </w:tcPr>
          <w:p w14:paraId="3EA07A24" w14:textId="77777777" w:rsidR="00AC3C1A" w:rsidRDefault="00C067C2">
            <w:pPr>
              <w:widowControl w:val="0"/>
              <w:spacing w:line="256" w:lineRule="auto"/>
            </w:pPr>
            <w:r>
              <w:rPr>
                <w:rFonts w:ascii="Times New Roman" w:hAnsi="Times New Roman" w:cs="Times New Roman"/>
                <w:sz w:val="20"/>
                <w:szCs w:val="20"/>
              </w:rPr>
              <w:t>-0.278</w:t>
            </w:r>
          </w:p>
        </w:tc>
        <w:tc>
          <w:tcPr>
            <w:tcW w:w="850" w:type="dxa"/>
            <w:tcBorders>
              <w:top w:val="single" w:sz="4" w:space="0" w:color="000000"/>
              <w:left w:val="single" w:sz="4" w:space="0" w:color="000000"/>
              <w:bottom w:val="single" w:sz="4" w:space="0" w:color="000000"/>
              <w:right w:val="single" w:sz="4" w:space="0" w:color="000000"/>
            </w:tcBorders>
            <w:vAlign w:val="center"/>
          </w:tcPr>
          <w:p w14:paraId="2D7A896D" w14:textId="77777777" w:rsidR="00AC3C1A" w:rsidRDefault="00C067C2">
            <w:pPr>
              <w:widowControl w:val="0"/>
              <w:spacing w:line="256" w:lineRule="auto"/>
            </w:pPr>
            <w:r>
              <w:rPr>
                <w:rFonts w:ascii="Times New Roman" w:hAnsi="Times New Roman" w:cs="Times New Roman"/>
                <w:sz w:val="20"/>
                <w:szCs w:val="20"/>
              </w:rPr>
              <w:t>-0.097</w:t>
            </w:r>
          </w:p>
        </w:tc>
        <w:tc>
          <w:tcPr>
            <w:tcW w:w="670" w:type="dxa"/>
            <w:tcBorders>
              <w:top w:val="single" w:sz="4" w:space="0" w:color="000000"/>
              <w:left w:val="single" w:sz="4" w:space="0" w:color="000000"/>
              <w:bottom w:val="single" w:sz="4" w:space="0" w:color="000000"/>
              <w:right w:val="single" w:sz="4" w:space="0" w:color="000000"/>
            </w:tcBorders>
            <w:vAlign w:val="center"/>
          </w:tcPr>
          <w:p w14:paraId="50F6E5FA"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2AE17752" w14:textId="77777777" w:rsidR="00AC3C1A" w:rsidRDefault="00C067C2">
            <w:pPr>
              <w:widowControl w:val="0"/>
              <w:spacing w:line="256" w:lineRule="auto"/>
            </w:pPr>
            <w:r>
              <w:rPr>
                <w:rFonts w:ascii="Times New Roman" w:hAnsi="Times New Roman" w:cs="Times New Roman"/>
                <w:sz w:val="20"/>
                <w:szCs w:val="20"/>
              </w:rPr>
              <w:t>2366</w:t>
            </w:r>
          </w:p>
        </w:tc>
        <w:tc>
          <w:tcPr>
            <w:tcW w:w="913" w:type="dxa"/>
            <w:tcBorders>
              <w:top w:val="single" w:sz="4" w:space="0" w:color="000000"/>
              <w:left w:val="single" w:sz="4" w:space="0" w:color="000000"/>
              <w:bottom w:val="single" w:sz="4" w:space="0" w:color="000000"/>
              <w:right w:val="single" w:sz="4" w:space="0" w:color="000000"/>
            </w:tcBorders>
            <w:vAlign w:val="center"/>
          </w:tcPr>
          <w:p w14:paraId="26AB53EA" w14:textId="77777777" w:rsidR="00AC3C1A" w:rsidRDefault="00C067C2">
            <w:pPr>
              <w:widowControl w:val="0"/>
              <w:spacing w:line="256" w:lineRule="auto"/>
            </w:pPr>
            <w:r>
              <w:rPr>
                <w:rFonts w:ascii="Times New Roman" w:hAnsi="Times New Roman" w:cs="Times New Roman"/>
                <w:sz w:val="20"/>
                <w:szCs w:val="20"/>
              </w:rPr>
              <w:t>2951</w:t>
            </w:r>
          </w:p>
        </w:tc>
      </w:tr>
      <w:tr w:rsidR="00AC3C1A" w14:paraId="2A893741"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5D088FEB" w14:textId="77777777" w:rsidR="00AC3C1A" w:rsidRDefault="00C067C2">
            <w:pPr>
              <w:widowControl w:val="0"/>
              <w:spacing w:line="256" w:lineRule="auto"/>
            </w:pPr>
            <w:r>
              <w:rPr>
                <w:rFonts w:ascii="Times New Roman" w:hAnsi="Times New Roman" w:cs="Times New Roman"/>
                <w:sz w:val="20"/>
                <w:szCs w:val="20"/>
              </w:rPr>
              <w:t>urban^2 * grass</w:t>
            </w:r>
          </w:p>
        </w:tc>
        <w:tc>
          <w:tcPr>
            <w:tcW w:w="853" w:type="dxa"/>
            <w:tcBorders>
              <w:top w:val="single" w:sz="4" w:space="0" w:color="000000"/>
              <w:left w:val="single" w:sz="4" w:space="0" w:color="000000"/>
              <w:bottom w:val="single" w:sz="4" w:space="0" w:color="000000"/>
              <w:right w:val="single" w:sz="4" w:space="0" w:color="000000"/>
            </w:tcBorders>
            <w:vAlign w:val="center"/>
          </w:tcPr>
          <w:p w14:paraId="2C860FC0" w14:textId="77777777" w:rsidR="00AC3C1A" w:rsidRDefault="00C067C2">
            <w:pPr>
              <w:widowControl w:val="0"/>
              <w:spacing w:line="256" w:lineRule="auto"/>
            </w:pPr>
            <w:r>
              <w:rPr>
                <w:rFonts w:ascii="Times New Roman" w:hAnsi="Times New Roman" w:cs="Times New Roman"/>
                <w:sz w:val="20"/>
                <w:szCs w:val="20"/>
              </w:rPr>
              <w:t>0.058</w:t>
            </w:r>
          </w:p>
        </w:tc>
        <w:tc>
          <w:tcPr>
            <w:tcW w:w="988" w:type="dxa"/>
            <w:tcBorders>
              <w:top w:val="single" w:sz="4" w:space="0" w:color="000000"/>
              <w:left w:val="single" w:sz="4" w:space="0" w:color="000000"/>
              <w:bottom w:val="single" w:sz="4" w:space="0" w:color="000000"/>
              <w:right w:val="single" w:sz="4" w:space="0" w:color="000000"/>
            </w:tcBorders>
            <w:vAlign w:val="center"/>
          </w:tcPr>
          <w:p w14:paraId="2E170960" w14:textId="77777777" w:rsidR="00AC3C1A" w:rsidRDefault="00C067C2">
            <w:pPr>
              <w:widowControl w:val="0"/>
              <w:spacing w:line="256" w:lineRule="auto"/>
            </w:pPr>
            <w:r>
              <w:rPr>
                <w:rFonts w:ascii="Times New Roman" w:hAnsi="Times New Roman" w:cs="Times New Roman"/>
                <w:sz w:val="20"/>
                <w:szCs w:val="20"/>
              </w:rPr>
              <w:t>0.058</w:t>
            </w:r>
          </w:p>
        </w:tc>
        <w:tc>
          <w:tcPr>
            <w:tcW w:w="711" w:type="dxa"/>
            <w:tcBorders>
              <w:top w:val="single" w:sz="4" w:space="0" w:color="000000"/>
              <w:left w:val="single" w:sz="4" w:space="0" w:color="000000"/>
              <w:bottom w:val="single" w:sz="4" w:space="0" w:color="000000"/>
              <w:right w:val="single" w:sz="4" w:space="0" w:color="000000"/>
            </w:tcBorders>
            <w:vAlign w:val="center"/>
          </w:tcPr>
          <w:p w14:paraId="44CF6C6F" w14:textId="77777777" w:rsidR="00AC3C1A" w:rsidRDefault="00C067C2">
            <w:pPr>
              <w:widowControl w:val="0"/>
              <w:spacing w:line="256" w:lineRule="auto"/>
            </w:pPr>
            <w:r>
              <w:rPr>
                <w:rFonts w:ascii="Times New Roman" w:hAnsi="Times New Roman" w:cs="Times New Roman"/>
                <w:sz w:val="20"/>
                <w:szCs w:val="20"/>
              </w:rPr>
              <w:t>0.060</w:t>
            </w:r>
          </w:p>
        </w:tc>
        <w:tc>
          <w:tcPr>
            <w:tcW w:w="842" w:type="dxa"/>
            <w:tcBorders>
              <w:top w:val="single" w:sz="4" w:space="0" w:color="000000"/>
              <w:left w:val="single" w:sz="4" w:space="0" w:color="000000"/>
              <w:bottom w:val="single" w:sz="4" w:space="0" w:color="000000"/>
              <w:right w:val="single" w:sz="4" w:space="0" w:color="000000"/>
            </w:tcBorders>
            <w:vAlign w:val="center"/>
          </w:tcPr>
          <w:p w14:paraId="647FBFE1" w14:textId="77777777" w:rsidR="00AC3C1A" w:rsidRDefault="00C067C2">
            <w:pPr>
              <w:widowControl w:val="0"/>
              <w:spacing w:line="256" w:lineRule="auto"/>
            </w:pPr>
            <w:r>
              <w:rPr>
                <w:rFonts w:ascii="Times New Roman" w:hAnsi="Times New Roman" w:cs="Times New Roman"/>
                <w:sz w:val="20"/>
                <w:szCs w:val="20"/>
              </w:rPr>
              <w:t>-0.040</w:t>
            </w:r>
          </w:p>
        </w:tc>
        <w:tc>
          <w:tcPr>
            <w:tcW w:w="850" w:type="dxa"/>
            <w:tcBorders>
              <w:top w:val="single" w:sz="4" w:space="0" w:color="000000"/>
              <w:left w:val="single" w:sz="4" w:space="0" w:color="000000"/>
              <w:bottom w:val="single" w:sz="4" w:space="0" w:color="000000"/>
              <w:right w:val="single" w:sz="4" w:space="0" w:color="000000"/>
            </w:tcBorders>
            <w:vAlign w:val="center"/>
          </w:tcPr>
          <w:p w14:paraId="13F1079D" w14:textId="77777777" w:rsidR="00AC3C1A" w:rsidRDefault="00C067C2">
            <w:pPr>
              <w:widowControl w:val="0"/>
              <w:spacing w:line="256" w:lineRule="auto"/>
            </w:pPr>
            <w:r>
              <w:rPr>
                <w:rFonts w:ascii="Times New Roman" w:hAnsi="Times New Roman" w:cs="Times New Roman"/>
                <w:sz w:val="20"/>
                <w:szCs w:val="20"/>
              </w:rPr>
              <w:t>0.157</w:t>
            </w:r>
          </w:p>
        </w:tc>
        <w:tc>
          <w:tcPr>
            <w:tcW w:w="670" w:type="dxa"/>
            <w:tcBorders>
              <w:top w:val="single" w:sz="4" w:space="0" w:color="000000"/>
              <w:left w:val="single" w:sz="4" w:space="0" w:color="000000"/>
              <w:bottom w:val="single" w:sz="4" w:space="0" w:color="000000"/>
              <w:right w:val="single" w:sz="4" w:space="0" w:color="000000"/>
            </w:tcBorders>
            <w:vAlign w:val="center"/>
          </w:tcPr>
          <w:p w14:paraId="20BDC297"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2ADEE94F" w14:textId="77777777" w:rsidR="00AC3C1A" w:rsidRDefault="00C067C2">
            <w:pPr>
              <w:widowControl w:val="0"/>
              <w:spacing w:line="256" w:lineRule="auto"/>
            </w:pPr>
            <w:r>
              <w:rPr>
                <w:rFonts w:ascii="Times New Roman" w:hAnsi="Times New Roman" w:cs="Times New Roman"/>
                <w:sz w:val="20"/>
                <w:szCs w:val="20"/>
              </w:rPr>
              <w:t>2667</w:t>
            </w:r>
          </w:p>
        </w:tc>
        <w:tc>
          <w:tcPr>
            <w:tcW w:w="913" w:type="dxa"/>
            <w:tcBorders>
              <w:top w:val="single" w:sz="4" w:space="0" w:color="000000"/>
              <w:left w:val="single" w:sz="4" w:space="0" w:color="000000"/>
              <w:bottom w:val="single" w:sz="4" w:space="0" w:color="000000"/>
              <w:right w:val="single" w:sz="4" w:space="0" w:color="000000"/>
            </w:tcBorders>
            <w:vAlign w:val="center"/>
          </w:tcPr>
          <w:p w14:paraId="44A935FE" w14:textId="77777777" w:rsidR="00AC3C1A" w:rsidRDefault="00C067C2">
            <w:pPr>
              <w:widowControl w:val="0"/>
              <w:spacing w:line="256" w:lineRule="auto"/>
            </w:pPr>
            <w:r>
              <w:rPr>
                <w:rFonts w:ascii="Times New Roman" w:hAnsi="Times New Roman" w:cs="Times New Roman"/>
                <w:sz w:val="20"/>
                <w:szCs w:val="20"/>
              </w:rPr>
              <w:t>3062</w:t>
            </w:r>
          </w:p>
        </w:tc>
      </w:tr>
      <w:tr w:rsidR="00AC3C1A" w14:paraId="709880A5"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6D197441" w14:textId="77777777" w:rsidR="00AC3C1A" w:rsidRDefault="00C067C2">
            <w:pPr>
              <w:widowControl w:val="0"/>
              <w:spacing w:line="256" w:lineRule="auto"/>
            </w:pPr>
            <w:r>
              <w:rPr>
                <w:rFonts w:ascii="Times New Roman" w:hAnsi="Times New Roman" w:cs="Times New Roman"/>
                <w:sz w:val="20"/>
                <w:szCs w:val="20"/>
              </w:rPr>
              <w:t>urban^2 * wet</w:t>
            </w:r>
          </w:p>
        </w:tc>
        <w:tc>
          <w:tcPr>
            <w:tcW w:w="853" w:type="dxa"/>
            <w:tcBorders>
              <w:top w:val="single" w:sz="4" w:space="0" w:color="000000"/>
              <w:left w:val="single" w:sz="4" w:space="0" w:color="000000"/>
              <w:bottom w:val="single" w:sz="4" w:space="0" w:color="000000"/>
              <w:right w:val="single" w:sz="4" w:space="0" w:color="000000"/>
            </w:tcBorders>
            <w:vAlign w:val="center"/>
          </w:tcPr>
          <w:p w14:paraId="048DD1EF" w14:textId="77777777" w:rsidR="00AC3C1A" w:rsidRDefault="00C067C2">
            <w:pPr>
              <w:widowControl w:val="0"/>
              <w:spacing w:line="256" w:lineRule="auto"/>
            </w:pPr>
            <w:r>
              <w:rPr>
                <w:rFonts w:ascii="Times New Roman" w:hAnsi="Times New Roman" w:cs="Times New Roman"/>
                <w:sz w:val="20"/>
                <w:szCs w:val="20"/>
              </w:rPr>
              <w:t>-0.089</w:t>
            </w:r>
          </w:p>
        </w:tc>
        <w:tc>
          <w:tcPr>
            <w:tcW w:w="988" w:type="dxa"/>
            <w:tcBorders>
              <w:top w:val="single" w:sz="4" w:space="0" w:color="000000"/>
              <w:left w:val="single" w:sz="4" w:space="0" w:color="000000"/>
              <w:bottom w:val="single" w:sz="4" w:space="0" w:color="000000"/>
              <w:right w:val="single" w:sz="4" w:space="0" w:color="000000"/>
            </w:tcBorders>
            <w:vAlign w:val="center"/>
          </w:tcPr>
          <w:p w14:paraId="4FBB7C17" w14:textId="77777777" w:rsidR="00AC3C1A" w:rsidRDefault="00C067C2">
            <w:pPr>
              <w:widowControl w:val="0"/>
              <w:spacing w:line="256" w:lineRule="auto"/>
            </w:pPr>
            <w:r>
              <w:rPr>
                <w:rFonts w:ascii="Times New Roman" w:hAnsi="Times New Roman" w:cs="Times New Roman"/>
                <w:sz w:val="20"/>
                <w:szCs w:val="20"/>
              </w:rPr>
              <w:t>-0.088</w:t>
            </w:r>
          </w:p>
        </w:tc>
        <w:tc>
          <w:tcPr>
            <w:tcW w:w="711" w:type="dxa"/>
            <w:tcBorders>
              <w:top w:val="single" w:sz="4" w:space="0" w:color="000000"/>
              <w:left w:val="single" w:sz="4" w:space="0" w:color="000000"/>
              <w:bottom w:val="single" w:sz="4" w:space="0" w:color="000000"/>
              <w:right w:val="single" w:sz="4" w:space="0" w:color="000000"/>
            </w:tcBorders>
            <w:vAlign w:val="center"/>
          </w:tcPr>
          <w:p w14:paraId="66945605" w14:textId="77777777" w:rsidR="00AC3C1A" w:rsidRDefault="00C067C2">
            <w:pPr>
              <w:widowControl w:val="0"/>
              <w:spacing w:line="256" w:lineRule="auto"/>
            </w:pPr>
            <w:r>
              <w:rPr>
                <w:rFonts w:ascii="Times New Roman" w:hAnsi="Times New Roman" w:cs="Times New Roman"/>
                <w:sz w:val="20"/>
                <w:szCs w:val="20"/>
              </w:rPr>
              <w:t>0.087</w:t>
            </w:r>
          </w:p>
        </w:tc>
        <w:tc>
          <w:tcPr>
            <w:tcW w:w="842" w:type="dxa"/>
            <w:tcBorders>
              <w:top w:val="single" w:sz="4" w:space="0" w:color="000000"/>
              <w:left w:val="single" w:sz="4" w:space="0" w:color="000000"/>
              <w:bottom w:val="single" w:sz="4" w:space="0" w:color="000000"/>
              <w:right w:val="single" w:sz="4" w:space="0" w:color="000000"/>
            </w:tcBorders>
            <w:vAlign w:val="center"/>
          </w:tcPr>
          <w:p w14:paraId="63B4EB96" w14:textId="77777777" w:rsidR="00AC3C1A" w:rsidRDefault="00C067C2">
            <w:pPr>
              <w:widowControl w:val="0"/>
              <w:spacing w:line="256" w:lineRule="auto"/>
            </w:pPr>
            <w:r>
              <w:rPr>
                <w:rFonts w:ascii="Times New Roman" w:hAnsi="Times New Roman" w:cs="Times New Roman"/>
                <w:sz w:val="20"/>
                <w:szCs w:val="20"/>
              </w:rPr>
              <w:t>-0.231</w:t>
            </w:r>
          </w:p>
        </w:tc>
        <w:tc>
          <w:tcPr>
            <w:tcW w:w="850" w:type="dxa"/>
            <w:tcBorders>
              <w:top w:val="single" w:sz="4" w:space="0" w:color="000000"/>
              <w:left w:val="single" w:sz="4" w:space="0" w:color="000000"/>
              <w:bottom w:val="single" w:sz="4" w:space="0" w:color="000000"/>
              <w:right w:val="single" w:sz="4" w:space="0" w:color="000000"/>
            </w:tcBorders>
            <w:vAlign w:val="center"/>
          </w:tcPr>
          <w:p w14:paraId="2EBEB74E" w14:textId="77777777" w:rsidR="00AC3C1A" w:rsidRDefault="00C067C2">
            <w:pPr>
              <w:widowControl w:val="0"/>
              <w:spacing w:line="256" w:lineRule="auto"/>
            </w:pPr>
            <w:r>
              <w:rPr>
                <w:rFonts w:ascii="Times New Roman" w:hAnsi="Times New Roman" w:cs="Times New Roman"/>
                <w:sz w:val="20"/>
                <w:szCs w:val="20"/>
              </w:rPr>
              <w:t>0.058</w:t>
            </w:r>
          </w:p>
        </w:tc>
        <w:tc>
          <w:tcPr>
            <w:tcW w:w="670" w:type="dxa"/>
            <w:tcBorders>
              <w:top w:val="single" w:sz="4" w:space="0" w:color="000000"/>
              <w:left w:val="single" w:sz="4" w:space="0" w:color="000000"/>
              <w:bottom w:val="single" w:sz="4" w:space="0" w:color="000000"/>
              <w:right w:val="single" w:sz="4" w:space="0" w:color="000000"/>
            </w:tcBorders>
            <w:vAlign w:val="center"/>
          </w:tcPr>
          <w:p w14:paraId="658AEEB2"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1DF407D2" w14:textId="77777777" w:rsidR="00AC3C1A" w:rsidRDefault="00C067C2">
            <w:pPr>
              <w:widowControl w:val="0"/>
              <w:spacing w:line="256" w:lineRule="auto"/>
            </w:pPr>
            <w:r>
              <w:rPr>
                <w:rFonts w:ascii="Times New Roman" w:hAnsi="Times New Roman" w:cs="Times New Roman"/>
                <w:sz w:val="20"/>
                <w:szCs w:val="20"/>
              </w:rPr>
              <w:t>2802</w:t>
            </w:r>
          </w:p>
        </w:tc>
        <w:tc>
          <w:tcPr>
            <w:tcW w:w="913" w:type="dxa"/>
            <w:tcBorders>
              <w:top w:val="single" w:sz="4" w:space="0" w:color="000000"/>
              <w:left w:val="single" w:sz="4" w:space="0" w:color="000000"/>
              <w:bottom w:val="single" w:sz="4" w:space="0" w:color="000000"/>
              <w:right w:val="single" w:sz="4" w:space="0" w:color="000000"/>
            </w:tcBorders>
            <w:vAlign w:val="center"/>
          </w:tcPr>
          <w:p w14:paraId="35DCBF02" w14:textId="77777777" w:rsidR="00AC3C1A" w:rsidRDefault="00C067C2">
            <w:pPr>
              <w:widowControl w:val="0"/>
              <w:spacing w:line="256" w:lineRule="auto"/>
            </w:pPr>
            <w:r>
              <w:rPr>
                <w:rFonts w:ascii="Times New Roman" w:hAnsi="Times New Roman" w:cs="Times New Roman"/>
                <w:sz w:val="20"/>
                <w:szCs w:val="20"/>
              </w:rPr>
              <w:t>2954</w:t>
            </w:r>
          </w:p>
        </w:tc>
      </w:tr>
      <w:tr w:rsidR="00AC3C1A" w14:paraId="66EBB44E"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258C40BD" w14:textId="77777777" w:rsidR="00AC3C1A" w:rsidRDefault="00C067C2">
            <w:pPr>
              <w:widowControl w:val="0"/>
              <w:spacing w:line="256" w:lineRule="auto"/>
            </w:pPr>
            <w:r>
              <w:rPr>
                <w:rFonts w:ascii="Times New Roman" w:hAnsi="Times New Roman" w:cs="Times New Roman"/>
                <w:sz w:val="20"/>
                <w:szCs w:val="20"/>
              </w:rPr>
              <w:t>urban^2 * crop</w:t>
            </w:r>
          </w:p>
        </w:tc>
        <w:tc>
          <w:tcPr>
            <w:tcW w:w="853" w:type="dxa"/>
            <w:tcBorders>
              <w:top w:val="single" w:sz="4" w:space="0" w:color="000000"/>
              <w:left w:val="single" w:sz="4" w:space="0" w:color="000000"/>
              <w:bottom w:val="single" w:sz="4" w:space="0" w:color="000000"/>
              <w:right w:val="single" w:sz="4" w:space="0" w:color="000000"/>
            </w:tcBorders>
            <w:vAlign w:val="center"/>
          </w:tcPr>
          <w:p w14:paraId="109C63D0" w14:textId="77777777" w:rsidR="00AC3C1A" w:rsidRDefault="00C067C2">
            <w:pPr>
              <w:widowControl w:val="0"/>
              <w:spacing w:line="256" w:lineRule="auto"/>
            </w:pPr>
            <w:r>
              <w:rPr>
                <w:rFonts w:ascii="Times New Roman" w:hAnsi="Times New Roman" w:cs="Times New Roman"/>
                <w:sz w:val="20"/>
                <w:szCs w:val="20"/>
              </w:rPr>
              <w:t>-0.120</w:t>
            </w:r>
          </w:p>
        </w:tc>
        <w:tc>
          <w:tcPr>
            <w:tcW w:w="988" w:type="dxa"/>
            <w:tcBorders>
              <w:top w:val="single" w:sz="4" w:space="0" w:color="000000"/>
              <w:left w:val="single" w:sz="4" w:space="0" w:color="000000"/>
              <w:bottom w:val="single" w:sz="4" w:space="0" w:color="000000"/>
              <w:right w:val="single" w:sz="4" w:space="0" w:color="000000"/>
            </w:tcBorders>
            <w:vAlign w:val="center"/>
          </w:tcPr>
          <w:p w14:paraId="5AADCB2C" w14:textId="77777777" w:rsidR="00AC3C1A" w:rsidRDefault="00C067C2">
            <w:pPr>
              <w:widowControl w:val="0"/>
              <w:spacing w:line="256" w:lineRule="auto"/>
            </w:pPr>
            <w:r>
              <w:rPr>
                <w:rFonts w:ascii="Times New Roman" w:hAnsi="Times New Roman" w:cs="Times New Roman"/>
                <w:sz w:val="20"/>
                <w:szCs w:val="20"/>
              </w:rPr>
              <w:t>-0.120</w:t>
            </w:r>
          </w:p>
        </w:tc>
        <w:tc>
          <w:tcPr>
            <w:tcW w:w="711" w:type="dxa"/>
            <w:tcBorders>
              <w:top w:val="single" w:sz="4" w:space="0" w:color="000000"/>
              <w:left w:val="single" w:sz="4" w:space="0" w:color="000000"/>
              <w:bottom w:val="single" w:sz="4" w:space="0" w:color="000000"/>
              <w:right w:val="single" w:sz="4" w:space="0" w:color="000000"/>
            </w:tcBorders>
            <w:vAlign w:val="center"/>
          </w:tcPr>
          <w:p w14:paraId="5858420E" w14:textId="77777777" w:rsidR="00AC3C1A" w:rsidRDefault="00C067C2">
            <w:pPr>
              <w:widowControl w:val="0"/>
              <w:spacing w:line="256" w:lineRule="auto"/>
            </w:pPr>
            <w:r>
              <w:rPr>
                <w:rFonts w:ascii="Times New Roman" w:hAnsi="Times New Roman" w:cs="Times New Roman"/>
                <w:sz w:val="20"/>
                <w:szCs w:val="20"/>
              </w:rPr>
              <w:t>0.099</w:t>
            </w:r>
          </w:p>
        </w:tc>
        <w:tc>
          <w:tcPr>
            <w:tcW w:w="842" w:type="dxa"/>
            <w:tcBorders>
              <w:top w:val="single" w:sz="4" w:space="0" w:color="000000"/>
              <w:left w:val="single" w:sz="4" w:space="0" w:color="000000"/>
              <w:bottom w:val="single" w:sz="4" w:space="0" w:color="000000"/>
              <w:right w:val="single" w:sz="4" w:space="0" w:color="000000"/>
            </w:tcBorders>
            <w:vAlign w:val="center"/>
          </w:tcPr>
          <w:p w14:paraId="4CEB0294" w14:textId="77777777" w:rsidR="00AC3C1A" w:rsidRDefault="00C067C2">
            <w:pPr>
              <w:widowControl w:val="0"/>
              <w:spacing w:line="256" w:lineRule="auto"/>
            </w:pPr>
            <w:r>
              <w:rPr>
                <w:rFonts w:ascii="Times New Roman" w:hAnsi="Times New Roman" w:cs="Times New Roman"/>
                <w:sz w:val="20"/>
                <w:szCs w:val="20"/>
              </w:rPr>
              <w:t>-0.284</w:t>
            </w:r>
          </w:p>
        </w:tc>
        <w:tc>
          <w:tcPr>
            <w:tcW w:w="850" w:type="dxa"/>
            <w:tcBorders>
              <w:top w:val="single" w:sz="4" w:space="0" w:color="000000"/>
              <w:left w:val="single" w:sz="4" w:space="0" w:color="000000"/>
              <w:bottom w:val="single" w:sz="4" w:space="0" w:color="000000"/>
              <w:right w:val="single" w:sz="4" w:space="0" w:color="000000"/>
            </w:tcBorders>
            <w:vAlign w:val="center"/>
          </w:tcPr>
          <w:p w14:paraId="6ECECC64" w14:textId="77777777" w:rsidR="00AC3C1A" w:rsidRDefault="00C067C2">
            <w:pPr>
              <w:widowControl w:val="0"/>
              <w:spacing w:line="256" w:lineRule="auto"/>
            </w:pPr>
            <w:r>
              <w:rPr>
                <w:rFonts w:ascii="Times New Roman" w:hAnsi="Times New Roman" w:cs="Times New Roman"/>
                <w:sz w:val="20"/>
                <w:szCs w:val="20"/>
              </w:rPr>
              <w:t>0.040</w:t>
            </w:r>
          </w:p>
        </w:tc>
        <w:tc>
          <w:tcPr>
            <w:tcW w:w="670" w:type="dxa"/>
            <w:tcBorders>
              <w:top w:val="single" w:sz="4" w:space="0" w:color="000000"/>
              <w:left w:val="single" w:sz="4" w:space="0" w:color="000000"/>
              <w:bottom w:val="single" w:sz="4" w:space="0" w:color="000000"/>
              <w:right w:val="single" w:sz="4" w:space="0" w:color="000000"/>
            </w:tcBorders>
            <w:vAlign w:val="center"/>
          </w:tcPr>
          <w:p w14:paraId="0E84165C"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7C5A8EFA" w14:textId="77777777" w:rsidR="00AC3C1A" w:rsidRDefault="00C067C2">
            <w:pPr>
              <w:widowControl w:val="0"/>
              <w:spacing w:line="256" w:lineRule="auto"/>
            </w:pPr>
            <w:r>
              <w:rPr>
                <w:rFonts w:ascii="Times New Roman" w:hAnsi="Times New Roman" w:cs="Times New Roman"/>
                <w:sz w:val="20"/>
                <w:szCs w:val="20"/>
              </w:rPr>
              <w:t>2703</w:t>
            </w:r>
          </w:p>
        </w:tc>
        <w:tc>
          <w:tcPr>
            <w:tcW w:w="913" w:type="dxa"/>
            <w:tcBorders>
              <w:top w:val="single" w:sz="4" w:space="0" w:color="000000"/>
              <w:left w:val="single" w:sz="4" w:space="0" w:color="000000"/>
              <w:bottom w:val="single" w:sz="4" w:space="0" w:color="000000"/>
              <w:right w:val="single" w:sz="4" w:space="0" w:color="000000"/>
            </w:tcBorders>
            <w:vAlign w:val="center"/>
          </w:tcPr>
          <w:p w14:paraId="392BF891" w14:textId="77777777" w:rsidR="00AC3C1A" w:rsidRDefault="00C067C2">
            <w:pPr>
              <w:widowControl w:val="0"/>
              <w:spacing w:line="256" w:lineRule="auto"/>
            </w:pPr>
            <w:r>
              <w:rPr>
                <w:rFonts w:ascii="Times New Roman" w:hAnsi="Times New Roman" w:cs="Times New Roman"/>
                <w:sz w:val="20"/>
                <w:szCs w:val="20"/>
              </w:rPr>
              <w:t>2640</w:t>
            </w:r>
          </w:p>
        </w:tc>
      </w:tr>
      <w:tr w:rsidR="00AC3C1A" w14:paraId="4A5A2E8A"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7B71082C" w14:textId="77777777" w:rsidR="00AC3C1A" w:rsidRDefault="00C067C2">
            <w:pPr>
              <w:widowControl w:val="0"/>
              <w:spacing w:line="256" w:lineRule="auto"/>
            </w:pPr>
            <w:r>
              <w:rPr>
                <w:rFonts w:ascii="Times New Roman" w:hAnsi="Times New Roman" w:cs="Times New Roman"/>
                <w:sz w:val="20"/>
                <w:szCs w:val="20"/>
              </w:rPr>
              <w:lastRenderedPageBreak/>
              <w:t>forest^2 * urban</w:t>
            </w:r>
          </w:p>
        </w:tc>
        <w:tc>
          <w:tcPr>
            <w:tcW w:w="853" w:type="dxa"/>
            <w:tcBorders>
              <w:top w:val="single" w:sz="4" w:space="0" w:color="000000"/>
              <w:left w:val="single" w:sz="4" w:space="0" w:color="000000"/>
              <w:bottom w:val="single" w:sz="4" w:space="0" w:color="000000"/>
              <w:right w:val="single" w:sz="4" w:space="0" w:color="000000"/>
            </w:tcBorders>
            <w:vAlign w:val="center"/>
          </w:tcPr>
          <w:p w14:paraId="3A537925" w14:textId="77777777" w:rsidR="00AC3C1A" w:rsidRDefault="00C067C2">
            <w:pPr>
              <w:widowControl w:val="0"/>
              <w:spacing w:line="256" w:lineRule="auto"/>
            </w:pPr>
            <w:r>
              <w:rPr>
                <w:rFonts w:ascii="Times New Roman" w:hAnsi="Times New Roman" w:cs="Times New Roman"/>
                <w:sz w:val="20"/>
                <w:szCs w:val="20"/>
              </w:rPr>
              <w:t>0.110</w:t>
            </w:r>
          </w:p>
        </w:tc>
        <w:tc>
          <w:tcPr>
            <w:tcW w:w="988" w:type="dxa"/>
            <w:tcBorders>
              <w:top w:val="single" w:sz="4" w:space="0" w:color="000000"/>
              <w:left w:val="single" w:sz="4" w:space="0" w:color="000000"/>
              <w:bottom w:val="single" w:sz="4" w:space="0" w:color="000000"/>
              <w:right w:val="single" w:sz="4" w:space="0" w:color="000000"/>
            </w:tcBorders>
            <w:vAlign w:val="center"/>
          </w:tcPr>
          <w:p w14:paraId="2F5B4F58" w14:textId="77777777" w:rsidR="00AC3C1A" w:rsidRDefault="00C067C2">
            <w:pPr>
              <w:widowControl w:val="0"/>
              <w:spacing w:line="256" w:lineRule="auto"/>
            </w:pPr>
            <w:r>
              <w:rPr>
                <w:rFonts w:ascii="Times New Roman" w:hAnsi="Times New Roman" w:cs="Times New Roman"/>
                <w:sz w:val="20"/>
                <w:szCs w:val="20"/>
              </w:rPr>
              <w:t>0.110</w:t>
            </w:r>
          </w:p>
        </w:tc>
        <w:tc>
          <w:tcPr>
            <w:tcW w:w="711" w:type="dxa"/>
            <w:tcBorders>
              <w:top w:val="single" w:sz="4" w:space="0" w:color="000000"/>
              <w:left w:val="single" w:sz="4" w:space="0" w:color="000000"/>
              <w:bottom w:val="single" w:sz="4" w:space="0" w:color="000000"/>
              <w:right w:val="single" w:sz="4" w:space="0" w:color="000000"/>
            </w:tcBorders>
            <w:vAlign w:val="center"/>
          </w:tcPr>
          <w:p w14:paraId="5CFFA0B5" w14:textId="77777777" w:rsidR="00AC3C1A" w:rsidRDefault="00C067C2">
            <w:pPr>
              <w:widowControl w:val="0"/>
              <w:spacing w:line="256" w:lineRule="auto"/>
            </w:pPr>
            <w:r>
              <w:rPr>
                <w:rFonts w:ascii="Times New Roman" w:hAnsi="Times New Roman" w:cs="Times New Roman"/>
                <w:sz w:val="20"/>
                <w:szCs w:val="20"/>
              </w:rPr>
              <w:t>0.052</w:t>
            </w:r>
          </w:p>
        </w:tc>
        <w:tc>
          <w:tcPr>
            <w:tcW w:w="842" w:type="dxa"/>
            <w:tcBorders>
              <w:top w:val="single" w:sz="4" w:space="0" w:color="000000"/>
              <w:left w:val="single" w:sz="4" w:space="0" w:color="000000"/>
              <w:bottom w:val="single" w:sz="4" w:space="0" w:color="000000"/>
              <w:right w:val="single" w:sz="4" w:space="0" w:color="000000"/>
            </w:tcBorders>
            <w:vAlign w:val="center"/>
          </w:tcPr>
          <w:p w14:paraId="55C5335E" w14:textId="77777777" w:rsidR="00AC3C1A" w:rsidRDefault="00C067C2">
            <w:pPr>
              <w:widowControl w:val="0"/>
              <w:spacing w:line="256" w:lineRule="auto"/>
            </w:pPr>
            <w:r>
              <w:rPr>
                <w:rFonts w:ascii="Times New Roman" w:hAnsi="Times New Roman" w:cs="Times New Roman"/>
                <w:sz w:val="20"/>
                <w:szCs w:val="20"/>
              </w:rPr>
              <w:t>0.024</w:t>
            </w:r>
          </w:p>
        </w:tc>
        <w:tc>
          <w:tcPr>
            <w:tcW w:w="850" w:type="dxa"/>
            <w:tcBorders>
              <w:top w:val="single" w:sz="4" w:space="0" w:color="000000"/>
              <w:left w:val="single" w:sz="4" w:space="0" w:color="000000"/>
              <w:bottom w:val="single" w:sz="4" w:space="0" w:color="000000"/>
              <w:right w:val="single" w:sz="4" w:space="0" w:color="000000"/>
            </w:tcBorders>
            <w:vAlign w:val="center"/>
          </w:tcPr>
          <w:p w14:paraId="09508168" w14:textId="77777777" w:rsidR="00AC3C1A" w:rsidRDefault="00C067C2">
            <w:pPr>
              <w:widowControl w:val="0"/>
              <w:spacing w:line="256" w:lineRule="auto"/>
            </w:pPr>
            <w:r>
              <w:rPr>
                <w:rFonts w:ascii="Times New Roman" w:hAnsi="Times New Roman" w:cs="Times New Roman"/>
                <w:sz w:val="20"/>
                <w:szCs w:val="20"/>
              </w:rPr>
              <w:t>0.195</w:t>
            </w:r>
          </w:p>
        </w:tc>
        <w:tc>
          <w:tcPr>
            <w:tcW w:w="670" w:type="dxa"/>
            <w:tcBorders>
              <w:top w:val="single" w:sz="4" w:space="0" w:color="000000"/>
              <w:left w:val="single" w:sz="4" w:space="0" w:color="000000"/>
              <w:bottom w:val="single" w:sz="4" w:space="0" w:color="000000"/>
              <w:right w:val="single" w:sz="4" w:space="0" w:color="000000"/>
            </w:tcBorders>
            <w:vAlign w:val="center"/>
          </w:tcPr>
          <w:p w14:paraId="7081279A" w14:textId="77777777" w:rsidR="00AC3C1A" w:rsidRDefault="00C067C2">
            <w:pPr>
              <w:widowControl w:val="0"/>
              <w:spacing w:line="256" w:lineRule="auto"/>
            </w:pPr>
            <w:r>
              <w:rPr>
                <w:rFonts w:ascii="Times New Roman" w:hAnsi="Times New Roman" w:cs="Times New Roman"/>
                <w:sz w:val="20"/>
                <w:szCs w:val="20"/>
              </w:rPr>
              <w:t>1.003</w:t>
            </w:r>
          </w:p>
        </w:tc>
        <w:tc>
          <w:tcPr>
            <w:tcW w:w="1025" w:type="dxa"/>
            <w:tcBorders>
              <w:top w:val="single" w:sz="4" w:space="0" w:color="000000"/>
              <w:left w:val="single" w:sz="4" w:space="0" w:color="000000"/>
              <w:bottom w:val="single" w:sz="4" w:space="0" w:color="000000"/>
              <w:right w:val="single" w:sz="4" w:space="0" w:color="000000"/>
            </w:tcBorders>
            <w:vAlign w:val="center"/>
          </w:tcPr>
          <w:p w14:paraId="25D94153" w14:textId="77777777" w:rsidR="00AC3C1A" w:rsidRDefault="00C067C2">
            <w:pPr>
              <w:widowControl w:val="0"/>
              <w:spacing w:line="256" w:lineRule="auto"/>
            </w:pPr>
            <w:r>
              <w:rPr>
                <w:rFonts w:ascii="Times New Roman" w:hAnsi="Times New Roman" w:cs="Times New Roman"/>
                <w:sz w:val="20"/>
                <w:szCs w:val="20"/>
              </w:rPr>
              <w:t>1650</w:t>
            </w:r>
          </w:p>
        </w:tc>
        <w:tc>
          <w:tcPr>
            <w:tcW w:w="913" w:type="dxa"/>
            <w:tcBorders>
              <w:top w:val="single" w:sz="4" w:space="0" w:color="000000"/>
              <w:left w:val="single" w:sz="4" w:space="0" w:color="000000"/>
              <w:bottom w:val="single" w:sz="4" w:space="0" w:color="000000"/>
              <w:right w:val="single" w:sz="4" w:space="0" w:color="000000"/>
            </w:tcBorders>
            <w:vAlign w:val="center"/>
          </w:tcPr>
          <w:p w14:paraId="1AABC2BB" w14:textId="77777777" w:rsidR="00AC3C1A" w:rsidRDefault="00C067C2">
            <w:pPr>
              <w:widowControl w:val="0"/>
              <w:spacing w:line="256" w:lineRule="auto"/>
            </w:pPr>
            <w:r>
              <w:rPr>
                <w:rFonts w:ascii="Times New Roman" w:hAnsi="Times New Roman" w:cs="Times New Roman"/>
                <w:sz w:val="20"/>
                <w:szCs w:val="20"/>
              </w:rPr>
              <w:t>2724</w:t>
            </w:r>
          </w:p>
        </w:tc>
      </w:tr>
      <w:tr w:rsidR="00AC3C1A" w14:paraId="2B244A23"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00B83D3A" w14:textId="77777777" w:rsidR="00AC3C1A" w:rsidRDefault="00C067C2">
            <w:pPr>
              <w:widowControl w:val="0"/>
              <w:spacing w:line="256" w:lineRule="auto"/>
            </w:pPr>
            <w:r>
              <w:rPr>
                <w:rFonts w:ascii="Times New Roman" w:hAnsi="Times New Roman" w:cs="Times New Roman"/>
                <w:sz w:val="20"/>
                <w:szCs w:val="20"/>
              </w:rPr>
              <w:t>forest^2 * crop</w:t>
            </w:r>
          </w:p>
        </w:tc>
        <w:tc>
          <w:tcPr>
            <w:tcW w:w="853" w:type="dxa"/>
            <w:tcBorders>
              <w:top w:val="single" w:sz="4" w:space="0" w:color="000000"/>
              <w:left w:val="single" w:sz="4" w:space="0" w:color="000000"/>
              <w:bottom w:val="single" w:sz="4" w:space="0" w:color="000000"/>
              <w:right w:val="single" w:sz="4" w:space="0" w:color="000000"/>
            </w:tcBorders>
            <w:vAlign w:val="center"/>
          </w:tcPr>
          <w:p w14:paraId="37118C6C" w14:textId="77777777" w:rsidR="00AC3C1A" w:rsidRDefault="00C067C2">
            <w:pPr>
              <w:widowControl w:val="0"/>
              <w:spacing w:line="256" w:lineRule="auto"/>
            </w:pPr>
            <w:r>
              <w:rPr>
                <w:rFonts w:ascii="Times New Roman" w:hAnsi="Times New Roman" w:cs="Times New Roman"/>
                <w:sz w:val="20"/>
                <w:szCs w:val="20"/>
              </w:rPr>
              <w:t>0.085</w:t>
            </w:r>
          </w:p>
        </w:tc>
        <w:tc>
          <w:tcPr>
            <w:tcW w:w="988" w:type="dxa"/>
            <w:tcBorders>
              <w:top w:val="single" w:sz="4" w:space="0" w:color="000000"/>
              <w:left w:val="single" w:sz="4" w:space="0" w:color="000000"/>
              <w:bottom w:val="single" w:sz="4" w:space="0" w:color="000000"/>
              <w:right w:val="single" w:sz="4" w:space="0" w:color="000000"/>
            </w:tcBorders>
            <w:vAlign w:val="center"/>
          </w:tcPr>
          <w:p w14:paraId="3744E779" w14:textId="77777777" w:rsidR="00AC3C1A" w:rsidRDefault="00C067C2">
            <w:pPr>
              <w:widowControl w:val="0"/>
              <w:spacing w:line="256" w:lineRule="auto"/>
            </w:pPr>
            <w:r>
              <w:rPr>
                <w:rFonts w:ascii="Times New Roman" w:hAnsi="Times New Roman" w:cs="Times New Roman"/>
                <w:sz w:val="20"/>
                <w:szCs w:val="20"/>
              </w:rPr>
              <w:t>0.085</w:t>
            </w:r>
          </w:p>
        </w:tc>
        <w:tc>
          <w:tcPr>
            <w:tcW w:w="711" w:type="dxa"/>
            <w:tcBorders>
              <w:top w:val="single" w:sz="4" w:space="0" w:color="000000"/>
              <w:left w:val="single" w:sz="4" w:space="0" w:color="000000"/>
              <w:bottom w:val="single" w:sz="4" w:space="0" w:color="000000"/>
              <w:right w:val="single" w:sz="4" w:space="0" w:color="000000"/>
            </w:tcBorders>
            <w:vAlign w:val="center"/>
          </w:tcPr>
          <w:p w14:paraId="6970E2E6" w14:textId="77777777" w:rsidR="00AC3C1A" w:rsidRDefault="00C067C2">
            <w:pPr>
              <w:widowControl w:val="0"/>
              <w:spacing w:line="256" w:lineRule="auto"/>
            </w:pPr>
            <w:r>
              <w:rPr>
                <w:rFonts w:ascii="Times New Roman" w:hAnsi="Times New Roman" w:cs="Times New Roman"/>
                <w:sz w:val="20"/>
                <w:szCs w:val="20"/>
              </w:rPr>
              <w:t>0.056</w:t>
            </w:r>
          </w:p>
        </w:tc>
        <w:tc>
          <w:tcPr>
            <w:tcW w:w="842" w:type="dxa"/>
            <w:tcBorders>
              <w:top w:val="single" w:sz="4" w:space="0" w:color="000000"/>
              <w:left w:val="single" w:sz="4" w:space="0" w:color="000000"/>
              <w:bottom w:val="single" w:sz="4" w:space="0" w:color="000000"/>
              <w:right w:val="single" w:sz="4" w:space="0" w:color="000000"/>
            </w:tcBorders>
            <w:vAlign w:val="center"/>
          </w:tcPr>
          <w:p w14:paraId="2ABD7882" w14:textId="77777777" w:rsidR="00AC3C1A" w:rsidRDefault="00C067C2">
            <w:pPr>
              <w:widowControl w:val="0"/>
              <w:spacing w:line="256" w:lineRule="auto"/>
            </w:pPr>
            <w:r>
              <w:rPr>
                <w:rFonts w:ascii="Times New Roman" w:hAnsi="Times New Roman" w:cs="Times New Roman"/>
                <w:sz w:val="20"/>
                <w:szCs w:val="20"/>
              </w:rPr>
              <w:t>-0.007</w:t>
            </w:r>
          </w:p>
        </w:tc>
        <w:tc>
          <w:tcPr>
            <w:tcW w:w="850" w:type="dxa"/>
            <w:tcBorders>
              <w:top w:val="single" w:sz="4" w:space="0" w:color="000000"/>
              <w:left w:val="single" w:sz="4" w:space="0" w:color="000000"/>
              <w:bottom w:val="single" w:sz="4" w:space="0" w:color="000000"/>
              <w:right w:val="single" w:sz="4" w:space="0" w:color="000000"/>
            </w:tcBorders>
            <w:vAlign w:val="center"/>
          </w:tcPr>
          <w:p w14:paraId="41C4DCBB" w14:textId="77777777" w:rsidR="00AC3C1A" w:rsidRDefault="00C067C2">
            <w:pPr>
              <w:widowControl w:val="0"/>
              <w:spacing w:line="256" w:lineRule="auto"/>
            </w:pPr>
            <w:r>
              <w:rPr>
                <w:rFonts w:ascii="Times New Roman" w:hAnsi="Times New Roman" w:cs="Times New Roman"/>
                <w:sz w:val="20"/>
                <w:szCs w:val="20"/>
              </w:rPr>
              <w:t>0.178</w:t>
            </w:r>
          </w:p>
        </w:tc>
        <w:tc>
          <w:tcPr>
            <w:tcW w:w="670" w:type="dxa"/>
            <w:tcBorders>
              <w:top w:val="single" w:sz="4" w:space="0" w:color="000000"/>
              <w:left w:val="single" w:sz="4" w:space="0" w:color="000000"/>
              <w:bottom w:val="single" w:sz="4" w:space="0" w:color="000000"/>
              <w:right w:val="single" w:sz="4" w:space="0" w:color="000000"/>
            </w:tcBorders>
            <w:vAlign w:val="center"/>
          </w:tcPr>
          <w:p w14:paraId="3854D30B"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2931100F" w14:textId="77777777" w:rsidR="00AC3C1A" w:rsidRDefault="00C067C2">
            <w:pPr>
              <w:widowControl w:val="0"/>
              <w:spacing w:line="256" w:lineRule="auto"/>
            </w:pPr>
            <w:r>
              <w:rPr>
                <w:rFonts w:ascii="Times New Roman" w:hAnsi="Times New Roman" w:cs="Times New Roman"/>
                <w:sz w:val="20"/>
                <w:szCs w:val="20"/>
              </w:rPr>
              <w:t>2189</w:t>
            </w:r>
          </w:p>
        </w:tc>
        <w:tc>
          <w:tcPr>
            <w:tcW w:w="913" w:type="dxa"/>
            <w:tcBorders>
              <w:top w:val="single" w:sz="4" w:space="0" w:color="000000"/>
              <w:left w:val="single" w:sz="4" w:space="0" w:color="000000"/>
              <w:bottom w:val="single" w:sz="4" w:space="0" w:color="000000"/>
              <w:right w:val="single" w:sz="4" w:space="0" w:color="000000"/>
            </w:tcBorders>
            <w:vAlign w:val="center"/>
          </w:tcPr>
          <w:p w14:paraId="5A41D8BA" w14:textId="77777777" w:rsidR="00AC3C1A" w:rsidRDefault="00C067C2">
            <w:pPr>
              <w:widowControl w:val="0"/>
              <w:spacing w:line="256" w:lineRule="auto"/>
            </w:pPr>
            <w:r>
              <w:rPr>
                <w:rFonts w:ascii="Times New Roman" w:hAnsi="Times New Roman" w:cs="Times New Roman"/>
                <w:sz w:val="20"/>
                <w:szCs w:val="20"/>
              </w:rPr>
              <w:t>3014</w:t>
            </w:r>
          </w:p>
        </w:tc>
      </w:tr>
      <w:tr w:rsidR="00AC3C1A" w14:paraId="5060C684"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2A3CF024" w14:textId="77777777" w:rsidR="00AC3C1A" w:rsidRDefault="00C067C2">
            <w:pPr>
              <w:widowControl w:val="0"/>
              <w:spacing w:line="256" w:lineRule="auto"/>
            </w:pPr>
            <w:r>
              <w:rPr>
                <w:rFonts w:ascii="Times New Roman" w:hAnsi="Times New Roman" w:cs="Times New Roman"/>
                <w:sz w:val="20"/>
                <w:szCs w:val="20"/>
              </w:rPr>
              <w:t>forest^2 * grass</w:t>
            </w:r>
          </w:p>
        </w:tc>
        <w:tc>
          <w:tcPr>
            <w:tcW w:w="853" w:type="dxa"/>
            <w:tcBorders>
              <w:top w:val="single" w:sz="4" w:space="0" w:color="000000"/>
              <w:left w:val="single" w:sz="4" w:space="0" w:color="000000"/>
              <w:bottom w:val="single" w:sz="4" w:space="0" w:color="000000"/>
              <w:right w:val="single" w:sz="4" w:space="0" w:color="000000"/>
            </w:tcBorders>
            <w:vAlign w:val="center"/>
          </w:tcPr>
          <w:p w14:paraId="7ED55D3B" w14:textId="77777777" w:rsidR="00AC3C1A" w:rsidRDefault="00C067C2">
            <w:pPr>
              <w:widowControl w:val="0"/>
              <w:spacing w:line="256" w:lineRule="auto"/>
            </w:pPr>
            <w:r>
              <w:rPr>
                <w:rFonts w:ascii="Times New Roman" w:hAnsi="Times New Roman" w:cs="Times New Roman"/>
                <w:sz w:val="20"/>
                <w:szCs w:val="20"/>
              </w:rPr>
              <w:t>0.051</w:t>
            </w:r>
          </w:p>
        </w:tc>
        <w:tc>
          <w:tcPr>
            <w:tcW w:w="988" w:type="dxa"/>
            <w:tcBorders>
              <w:top w:val="single" w:sz="4" w:space="0" w:color="000000"/>
              <w:left w:val="single" w:sz="4" w:space="0" w:color="000000"/>
              <w:bottom w:val="single" w:sz="4" w:space="0" w:color="000000"/>
              <w:right w:val="single" w:sz="4" w:space="0" w:color="000000"/>
            </w:tcBorders>
            <w:vAlign w:val="center"/>
          </w:tcPr>
          <w:p w14:paraId="5A669D90" w14:textId="77777777" w:rsidR="00AC3C1A" w:rsidRDefault="00C067C2">
            <w:pPr>
              <w:widowControl w:val="0"/>
              <w:spacing w:line="256" w:lineRule="auto"/>
            </w:pPr>
            <w:r>
              <w:rPr>
                <w:rFonts w:ascii="Times New Roman" w:hAnsi="Times New Roman" w:cs="Times New Roman"/>
                <w:sz w:val="20"/>
                <w:szCs w:val="20"/>
              </w:rPr>
              <w:t>0.050</w:t>
            </w:r>
          </w:p>
        </w:tc>
        <w:tc>
          <w:tcPr>
            <w:tcW w:w="711" w:type="dxa"/>
            <w:tcBorders>
              <w:top w:val="single" w:sz="4" w:space="0" w:color="000000"/>
              <w:left w:val="single" w:sz="4" w:space="0" w:color="000000"/>
              <w:bottom w:val="single" w:sz="4" w:space="0" w:color="000000"/>
              <w:right w:val="single" w:sz="4" w:space="0" w:color="000000"/>
            </w:tcBorders>
            <w:vAlign w:val="center"/>
          </w:tcPr>
          <w:p w14:paraId="2DB78457" w14:textId="77777777" w:rsidR="00AC3C1A" w:rsidRDefault="00C067C2">
            <w:pPr>
              <w:widowControl w:val="0"/>
              <w:spacing w:line="256" w:lineRule="auto"/>
            </w:pPr>
            <w:r>
              <w:rPr>
                <w:rFonts w:ascii="Times New Roman" w:hAnsi="Times New Roman" w:cs="Times New Roman"/>
                <w:sz w:val="20"/>
                <w:szCs w:val="20"/>
              </w:rPr>
              <w:t>0.049</w:t>
            </w:r>
          </w:p>
        </w:tc>
        <w:tc>
          <w:tcPr>
            <w:tcW w:w="842" w:type="dxa"/>
            <w:tcBorders>
              <w:top w:val="single" w:sz="4" w:space="0" w:color="000000"/>
              <w:left w:val="single" w:sz="4" w:space="0" w:color="000000"/>
              <w:bottom w:val="single" w:sz="4" w:space="0" w:color="000000"/>
              <w:right w:val="single" w:sz="4" w:space="0" w:color="000000"/>
            </w:tcBorders>
            <w:vAlign w:val="center"/>
          </w:tcPr>
          <w:p w14:paraId="745CCE13" w14:textId="77777777" w:rsidR="00AC3C1A" w:rsidRDefault="00C067C2">
            <w:pPr>
              <w:widowControl w:val="0"/>
              <w:spacing w:line="256" w:lineRule="auto"/>
            </w:pPr>
            <w:r>
              <w:rPr>
                <w:rFonts w:ascii="Times New Roman" w:hAnsi="Times New Roman" w:cs="Times New Roman"/>
                <w:sz w:val="20"/>
                <w:szCs w:val="20"/>
              </w:rPr>
              <w:t>-0.028</w:t>
            </w:r>
          </w:p>
        </w:tc>
        <w:tc>
          <w:tcPr>
            <w:tcW w:w="850" w:type="dxa"/>
            <w:tcBorders>
              <w:top w:val="single" w:sz="4" w:space="0" w:color="000000"/>
              <w:left w:val="single" w:sz="4" w:space="0" w:color="000000"/>
              <w:bottom w:val="single" w:sz="4" w:space="0" w:color="000000"/>
              <w:right w:val="single" w:sz="4" w:space="0" w:color="000000"/>
            </w:tcBorders>
            <w:vAlign w:val="center"/>
          </w:tcPr>
          <w:p w14:paraId="275AB241" w14:textId="77777777" w:rsidR="00AC3C1A" w:rsidRDefault="00C067C2">
            <w:pPr>
              <w:widowControl w:val="0"/>
              <w:spacing w:line="256" w:lineRule="auto"/>
            </w:pPr>
            <w:r>
              <w:rPr>
                <w:rFonts w:ascii="Times New Roman" w:hAnsi="Times New Roman" w:cs="Times New Roman"/>
                <w:sz w:val="20"/>
                <w:szCs w:val="20"/>
              </w:rPr>
              <w:t>0.134</w:t>
            </w:r>
          </w:p>
        </w:tc>
        <w:tc>
          <w:tcPr>
            <w:tcW w:w="670" w:type="dxa"/>
            <w:tcBorders>
              <w:top w:val="single" w:sz="4" w:space="0" w:color="000000"/>
              <w:left w:val="single" w:sz="4" w:space="0" w:color="000000"/>
              <w:bottom w:val="single" w:sz="4" w:space="0" w:color="000000"/>
              <w:right w:val="single" w:sz="4" w:space="0" w:color="000000"/>
            </w:tcBorders>
            <w:vAlign w:val="center"/>
          </w:tcPr>
          <w:p w14:paraId="5D752B1F"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73043759" w14:textId="77777777" w:rsidR="00AC3C1A" w:rsidRDefault="00C067C2">
            <w:pPr>
              <w:widowControl w:val="0"/>
              <w:spacing w:line="256" w:lineRule="auto"/>
            </w:pPr>
            <w:r>
              <w:rPr>
                <w:rFonts w:ascii="Times New Roman" w:hAnsi="Times New Roman" w:cs="Times New Roman"/>
                <w:sz w:val="20"/>
                <w:szCs w:val="20"/>
              </w:rPr>
              <w:t>1782</w:t>
            </w:r>
          </w:p>
        </w:tc>
        <w:tc>
          <w:tcPr>
            <w:tcW w:w="913" w:type="dxa"/>
            <w:tcBorders>
              <w:top w:val="single" w:sz="4" w:space="0" w:color="000000"/>
              <w:left w:val="single" w:sz="4" w:space="0" w:color="000000"/>
              <w:bottom w:val="single" w:sz="4" w:space="0" w:color="000000"/>
              <w:right w:val="single" w:sz="4" w:space="0" w:color="000000"/>
            </w:tcBorders>
            <w:vAlign w:val="center"/>
          </w:tcPr>
          <w:p w14:paraId="03CC518A" w14:textId="77777777" w:rsidR="00AC3C1A" w:rsidRDefault="00C067C2">
            <w:pPr>
              <w:widowControl w:val="0"/>
              <w:spacing w:line="256" w:lineRule="auto"/>
            </w:pPr>
            <w:r>
              <w:rPr>
                <w:rFonts w:ascii="Times New Roman" w:hAnsi="Times New Roman" w:cs="Times New Roman"/>
                <w:sz w:val="20"/>
                <w:szCs w:val="20"/>
              </w:rPr>
              <w:t>2590</w:t>
            </w:r>
          </w:p>
        </w:tc>
      </w:tr>
      <w:tr w:rsidR="00AC3C1A" w14:paraId="5F6F7007"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2BAC9650" w14:textId="77777777" w:rsidR="00AC3C1A" w:rsidRDefault="00C067C2">
            <w:pPr>
              <w:widowControl w:val="0"/>
              <w:spacing w:line="256" w:lineRule="auto"/>
            </w:pPr>
            <w:r>
              <w:rPr>
                <w:rFonts w:ascii="Times New Roman" w:hAnsi="Times New Roman" w:cs="Times New Roman"/>
                <w:sz w:val="20"/>
                <w:szCs w:val="20"/>
              </w:rPr>
              <w:t>forest^2 * wet</w:t>
            </w:r>
          </w:p>
        </w:tc>
        <w:tc>
          <w:tcPr>
            <w:tcW w:w="853" w:type="dxa"/>
            <w:tcBorders>
              <w:top w:val="single" w:sz="4" w:space="0" w:color="000000"/>
              <w:left w:val="single" w:sz="4" w:space="0" w:color="000000"/>
              <w:bottom w:val="single" w:sz="4" w:space="0" w:color="000000"/>
              <w:right w:val="single" w:sz="4" w:space="0" w:color="000000"/>
            </w:tcBorders>
            <w:vAlign w:val="center"/>
          </w:tcPr>
          <w:p w14:paraId="170F452B" w14:textId="77777777" w:rsidR="00AC3C1A" w:rsidRDefault="00C067C2">
            <w:pPr>
              <w:widowControl w:val="0"/>
              <w:spacing w:line="256" w:lineRule="auto"/>
            </w:pPr>
            <w:r>
              <w:rPr>
                <w:rFonts w:ascii="Times New Roman" w:hAnsi="Times New Roman" w:cs="Times New Roman"/>
                <w:sz w:val="20"/>
                <w:szCs w:val="20"/>
              </w:rPr>
              <w:t>-0.026</w:t>
            </w:r>
          </w:p>
        </w:tc>
        <w:tc>
          <w:tcPr>
            <w:tcW w:w="988" w:type="dxa"/>
            <w:tcBorders>
              <w:top w:val="single" w:sz="4" w:space="0" w:color="000000"/>
              <w:left w:val="single" w:sz="4" w:space="0" w:color="000000"/>
              <w:bottom w:val="single" w:sz="4" w:space="0" w:color="000000"/>
              <w:right w:val="single" w:sz="4" w:space="0" w:color="000000"/>
            </w:tcBorders>
            <w:vAlign w:val="center"/>
          </w:tcPr>
          <w:p w14:paraId="3FDD4EC0" w14:textId="77777777" w:rsidR="00AC3C1A" w:rsidRDefault="00C067C2">
            <w:pPr>
              <w:widowControl w:val="0"/>
              <w:spacing w:line="256" w:lineRule="auto"/>
            </w:pPr>
            <w:r>
              <w:rPr>
                <w:rFonts w:ascii="Times New Roman" w:hAnsi="Times New Roman" w:cs="Times New Roman"/>
                <w:sz w:val="20"/>
                <w:szCs w:val="20"/>
              </w:rPr>
              <w:t>-0.026</w:t>
            </w:r>
          </w:p>
        </w:tc>
        <w:tc>
          <w:tcPr>
            <w:tcW w:w="711" w:type="dxa"/>
            <w:tcBorders>
              <w:top w:val="single" w:sz="4" w:space="0" w:color="000000"/>
              <w:left w:val="single" w:sz="4" w:space="0" w:color="000000"/>
              <w:bottom w:val="single" w:sz="4" w:space="0" w:color="000000"/>
              <w:right w:val="single" w:sz="4" w:space="0" w:color="000000"/>
            </w:tcBorders>
            <w:vAlign w:val="center"/>
          </w:tcPr>
          <w:p w14:paraId="2822E435" w14:textId="77777777" w:rsidR="00AC3C1A" w:rsidRDefault="00C067C2">
            <w:pPr>
              <w:widowControl w:val="0"/>
              <w:spacing w:line="256" w:lineRule="auto"/>
            </w:pPr>
            <w:r>
              <w:rPr>
                <w:rFonts w:ascii="Times New Roman" w:hAnsi="Times New Roman" w:cs="Times New Roman"/>
                <w:sz w:val="20"/>
                <w:szCs w:val="20"/>
              </w:rPr>
              <w:t>0.070</w:t>
            </w:r>
          </w:p>
        </w:tc>
        <w:tc>
          <w:tcPr>
            <w:tcW w:w="842" w:type="dxa"/>
            <w:tcBorders>
              <w:top w:val="single" w:sz="4" w:space="0" w:color="000000"/>
              <w:left w:val="single" w:sz="4" w:space="0" w:color="000000"/>
              <w:bottom w:val="single" w:sz="4" w:space="0" w:color="000000"/>
              <w:right w:val="single" w:sz="4" w:space="0" w:color="000000"/>
            </w:tcBorders>
            <w:vAlign w:val="center"/>
          </w:tcPr>
          <w:p w14:paraId="5D999188" w14:textId="77777777" w:rsidR="00AC3C1A" w:rsidRDefault="00C067C2">
            <w:pPr>
              <w:widowControl w:val="0"/>
              <w:spacing w:line="256" w:lineRule="auto"/>
            </w:pPr>
            <w:r>
              <w:rPr>
                <w:rFonts w:ascii="Times New Roman" w:hAnsi="Times New Roman" w:cs="Times New Roman"/>
                <w:sz w:val="20"/>
                <w:szCs w:val="20"/>
              </w:rPr>
              <w:t>-0.143</w:t>
            </w:r>
          </w:p>
        </w:tc>
        <w:tc>
          <w:tcPr>
            <w:tcW w:w="850" w:type="dxa"/>
            <w:tcBorders>
              <w:top w:val="single" w:sz="4" w:space="0" w:color="000000"/>
              <w:left w:val="single" w:sz="4" w:space="0" w:color="000000"/>
              <w:bottom w:val="single" w:sz="4" w:space="0" w:color="000000"/>
              <w:right w:val="single" w:sz="4" w:space="0" w:color="000000"/>
            </w:tcBorders>
            <w:vAlign w:val="center"/>
          </w:tcPr>
          <w:p w14:paraId="6770E4CC" w14:textId="77777777" w:rsidR="00AC3C1A" w:rsidRDefault="00C067C2">
            <w:pPr>
              <w:widowControl w:val="0"/>
              <w:spacing w:line="256" w:lineRule="auto"/>
            </w:pPr>
            <w:r>
              <w:rPr>
                <w:rFonts w:ascii="Times New Roman" w:hAnsi="Times New Roman" w:cs="Times New Roman"/>
                <w:sz w:val="20"/>
                <w:szCs w:val="20"/>
              </w:rPr>
              <w:t>0.089</w:t>
            </w:r>
          </w:p>
        </w:tc>
        <w:tc>
          <w:tcPr>
            <w:tcW w:w="670" w:type="dxa"/>
            <w:tcBorders>
              <w:top w:val="single" w:sz="4" w:space="0" w:color="000000"/>
              <w:left w:val="single" w:sz="4" w:space="0" w:color="000000"/>
              <w:bottom w:val="single" w:sz="4" w:space="0" w:color="000000"/>
              <w:right w:val="single" w:sz="4" w:space="0" w:color="000000"/>
            </w:tcBorders>
            <w:vAlign w:val="center"/>
          </w:tcPr>
          <w:p w14:paraId="71065081"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1A4B625F" w14:textId="77777777" w:rsidR="00AC3C1A" w:rsidRDefault="00C067C2">
            <w:pPr>
              <w:widowControl w:val="0"/>
              <w:spacing w:line="256" w:lineRule="auto"/>
            </w:pPr>
            <w:r>
              <w:rPr>
                <w:rFonts w:ascii="Times New Roman" w:hAnsi="Times New Roman" w:cs="Times New Roman"/>
                <w:sz w:val="20"/>
                <w:szCs w:val="20"/>
              </w:rPr>
              <w:t>2234</w:t>
            </w:r>
          </w:p>
        </w:tc>
        <w:tc>
          <w:tcPr>
            <w:tcW w:w="913" w:type="dxa"/>
            <w:tcBorders>
              <w:top w:val="single" w:sz="4" w:space="0" w:color="000000"/>
              <w:left w:val="single" w:sz="4" w:space="0" w:color="000000"/>
              <w:bottom w:val="single" w:sz="4" w:space="0" w:color="000000"/>
              <w:right w:val="single" w:sz="4" w:space="0" w:color="000000"/>
            </w:tcBorders>
            <w:vAlign w:val="center"/>
          </w:tcPr>
          <w:p w14:paraId="59099394" w14:textId="77777777" w:rsidR="00AC3C1A" w:rsidRDefault="00C067C2">
            <w:pPr>
              <w:widowControl w:val="0"/>
              <w:spacing w:line="256" w:lineRule="auto"/>
            </w:pPr>
            <w:r>
              <w:rPr>
                <w:rFonts w:ascii="Times New Roman" w:hAnsi="Times New Roman" w:cs="Times New Roman"/>
                <w:sz w:val="20"/>
                <w:szCs w:val="20"/>
              </w:rPr>
              <w:t>2711</w:t>
            </w:r>
          </w:p>
        </w:tc>
      </w:tr>
      <w:tr w:rsidR="00AC3C1A" w14:paraId="40918ABF"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51299F86" w14:textId="77777777" w:rsidR="00AC3C1A" w:rsidRDefault="00C067C2">
            <w:pPr>
              <w:widowControl w:val="0"/>
              <w:spacing w:line="256" w:lineRule="auto"/>
            </w:pPr>
            <w:r>
              <w:rPr>
                <w:rFonts w:ascii="Times New Roman" w:hAnsi="Times New Roman" w:cs="Times New Roman"/>
                <w:sz w:val="20"/>
                <w:szCs w:val="20"/>
              </w:rPr>
              <w:t>grass^2 * urban</w:t>
            </w:r>
          </w:p>
        </w:tc>
        <w:tc>
          <w:tcPr>
            <w:tcW w:w="853" w:type="dxa"/>
            <w:tcBorders>
              <w:top w:val="single" w:sz="4" w:space="0" w:color="000000"/>
              <w:left w:val="single" w:sz="4" w:space="0" w:color="000000"/>
              <w:bottom w:val="single" w:sz="4" w:space="0" w:color="000000"/>
              <w:right w:val="single" w:sz="4" w:space="0" w:color="000000"/>
            </w:tcBorders>
            <w:vAlign w:val="center"/>
          </w:tcPr>
          <w:p w14:paraId="44D9AF7F" w14:textId="77777777" w:rsidR="00AC3C1A" w:rsidRDefault="00C067C2">
            <w:pPr>
              <w:widowControl w:val="0"/>
              <w:spacing w:line="256" w:lineRule="auto"/>
            </w:pPr>
            <w:r>
              <w:rPr>
                <w:rFonts w:ascii="Times New Roman" w:hAnsi="Times New Roman" w:cs="Times New Roman"/>
                <w:sz w:val="20"/>
                <w:szCs w:val="20"/>
              </w:rPr>
              <w:t>-0.038</w:t>
            </w:r>
          </w:p>
        </w:tc>
        <w:tc>
          <w:tcPr>
            <w:tcW w:w="988" w:type="dxa"/>
            <w:tcBorders>
              <w:top w:val="single" w:sz="4" w:space="0" w:color="000000"/>
              <w:left w:val="single" w:sz="4" w:space="0" w:color="000000"/>
              <w:bottom w:val="single" w:sz="4" w:space="0" w:color="000000"/>
              <w:right w:val="single" w:sz="4" w:space="0" w:color="000000"/>
            </w:tcBorders>
            <w:vAlign w:val="center"/>
          </w:tcPr>
          <w:p w14:paraId="6E2E707A" w14:textId="77777777" w:rsidR="00AC3C1A" w:rsidRDefault="00C067C2">
            <w:pPr>
              <w:widowControl w:val="0"/>
              <w:spacing w:line="256" w:lineRule="auto"/>
            </w:pPr>
            <w:r>
              <w:rPr>
                <w:rFonts w:ascii="Times New Roman" w:hAnsi="Times New Roman" w:cs="Times New Roman"/>
                <w:sz w:val="20"/>
                <w:szCs w:val="20"/>
              </w:rPr>
              <w:t>-0.038</w:t>
            </w:r>
          </w:p>
        </w:tc>
        <w:tc>
          <w:tcPr>
            <w:tcW w:w="711" w:type="dxa"/>
            <w:tcBorders>
              <w:top w:val="single" w:sz="4" w:space="0" w:color="000000"/>
              <w:left w:val="single" w:sz="4" w:space="0" w:color="000000"/>
              <w:bottom w:val="single" w:sz="4" w:space="0" w:color="000000"/>
              <w:right w:val="single" w:sz="4" w:space="0" w:color="000000"/>
            </w:tcBorders>
            <w:vAlign w:val="center"/>
          </w:tcPr>
          <w:p w14:paraId="069DF441" w14:textId="77777777" w:rsidR="00AC3C1A" w:rsidRDefault="00C067C2">
            <w:pPr>
              <w:widowControl w:val="0"/>
              <w:spacing w:line="256" w:lineRule="auto"/>
            </w:pPr>
            <w:r>
              <w:rPr>
                <w:rFonts w:ascii="Times New Roman" w:hAnsi="Times New Roman" w:cs="Times New Roman"/>
                <w:sz w:val="20"/>
                <w:szCs w:val="20"/>
              </w:rPr>
              <w:t>0.103</w:t>
            </w:r>
          </w:p>
        </w:tc>
        <w:tc>
          <w:tcPr>
            <w:tcW w:w="842" w:type="dxa"/>
            <w:tcBorders>
              <w:top w:val="single" w:sz="4" w:space="0" w:color="000000"/>
              <w:left w:val="single" w:sz="4" w:space="0" w:color="000000"/>
              <w:bottom w:val="single" w:sz="4" w:space="0" w:color="000000"/>
              <w:right w:val="single" w:sz="4" w:space="0" w:color="000000"/>
            </w:tcBorders>
            <w:vAlign w:val="center"/>
          </w:tcPr>
          <w:p w14:paraId="74B025DF" w14:textId="77777777" w:rsidR="00AC3C1A" w:rsidRDefault="00C067C2">
            <w:pPr>
              <w:widowControl w:val="0"/>
              <w:spacing w:line="256" w:lineRule="auto"/>
            </w:pPr>
            <w:r>
              <w:rPr>
                <w:rFonts w:ascii="Times New Roman" w:hAnsi="Times New Roman" w:cs="Times New Roman"/>
                <w:sz w:val="20"/>
                <w:szCs w:val="20"/>
              </w:rPr>
              <w:t>-0.206</w:t>
            </w:r>
          </w:p>
        </w:tc>
        <w:tc>
          <w:tcPr>
            <w:tcW w:w="850" w:type="dxa"/>
            <w:tcBorders>
              <w:top w:val="single" w:sz="4" w:space="0" w:color="000000"/>
              <w:left w:val="single" w:sz="4" w:space="0" w:color="000000"/>
              <w:bottom w:val="single" w:sz="4" w:space="0" w:color="000000"/>
              <w:right w:val="single" w:sz="4" w:space="0" w:color="000000"/>
            </w:tcBorders>
            <w:vAlign w:val="center"/>
          </w:tcPr>
          <w:p w14:paraId="24A9C80F" w14:textId="77777777" w:rsidR="00AC3C1A" w:rsidRDefault="00C067C2">
            <w:pPr>
              <w:widowControl w:val="0"/>
              <w:spacing w:line="256" w:lineRule="auto"/>
            </w:pPr>
            <w:r>
              <w:rPr>
                <w:rFonts w:ascii="Times New Roman" w:hAnsi="Times New Roman" w:cs="Times New Roman"/>
                <w:sz w:val="20"/>
                <w:szCs w:val="20"/>
              </w:rPr>
              <w:t>0.135</w:t>
            </w:r>
          </w:p>
        </w:tc>
        <w:tc>
          <w:tcPr>
            <w:tcW w:w="670" w:type="dxa"/>
            <w:tcBorders>
              <w:top w:val="single" w:sz="4" w:space="0" w:color="000000"/>
              <w:left w:val="single" w:sz="4" w:space="0" w:color="000000"/>
              <w:bottom w:val="single" w:sz="4" w:space="0" w:color="000000"/>
              <w:right w:val="single" w:sz="4" w:space="0" w:color="000000"/>
            </w:tcBorders>
            <w:vAlign w:val="center"/>
          </w:tcPr>
          <w:p w14:paraId="206CBE98"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06D88A37" w14:textId="77777777" w:rsidR="00AC3C1A" w:rsidRDefault="00C067C2">
            <w:pPr>
              <w:widowControl w:val="0"/>
              <w:spacing w:line="256" w:lineRule="auto"/>
            </w:pPr>
            <w:r>
              <w:rPr>
                <w:rFonts w:ascii="Times New Roman" w:hAnsi="Times New Roman" w:cs="Times New Roman"/>
                <w:sz w:val="20"/>
                <w:szCs w:val="20"/>
              </w:rPr>
              <w:t>1494</w:t>
            </w:r>
          </w:p>
        </w:tc>
        <w:tc>
          <w:tcPr>
            <w:tcW w:w="913" w:type="dxa"/>
            <w:tcBorders>
              <w:top w:val="single" w:sz="4" w:space="0" w:color="000000"/>
              <w:left w:val="single" w:sz="4" w:space="0" w:color="000000"/>
              <w:bottom w:val="single" w:sz="4" w:space="0" w:color="000000"/>
              <w:right w:val="single" w:sz="4" w:space="0" w:color="000000"/>
            </w:tcBorders>
            <w:vAlign w:val="center"/>
          </w:tcPr>
          <w:p w14:paraId="3C3B0DE9" w14:textId="77777777" w:rsidR="00AC3C1A" w:rsidRDefault="00C067C2">
            <w:pPr>
              <w:widowControl w:val="0"/>
              <w:spacing w:line="256" w:lineRule="auto"/>
            </w:pPr>
            <w:r>
              <w:rPr>
                <w:rFonts w:ascii="Times New Roman" w:hAnsi="Times New Roman" w:cs="Times New Roman"/>
                <w:sz w:val="20"/>
                <w:szCs w:val="20"/>
              </w:rPr>
              <w:t>2459</w:t>
            </w:r>
          </w:p>
        </w:tc>
      </w:tr>
      <w:tr w:rsidR="00AC3C1A" w14:paraId="27112F09"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2A8498D4" w14:textId="77777777" w:rsidR="00AC3C1A" w:rsidRDefault="00C067C2">
            <w:pPr>
              <w:widowControl w:val="0"/>
              <w:spacing w:line="256" w:lineRule="auto"/>
            </w:pPr>
            <w:r>
              <w:rPr>
                <w:rFonts w:ascii="Times New Roman" w:hAnsi="Times New Roman" w:cs="Times New Roman"/>
                <w:sz w:val="20"/>
                <w:szCs w:val="20"/>
              </w:rPr>
              <w:t>grass^2 * forest</w:t>
            </w:r>
          </w:p>
        </w:tc>
        <w:tc>
          <w:tcPr>
            <w:tcW w:w="853" w:type="dxa"/>
            <w:tcBorders>
              <w:top w:val="single" w:sz="4" w:space="0" w:color="000000"/>
              <w:left w:val="single" w:sz="4" w:space="0" w:color="000000"/>
              <w:bottom w:val="single" w:sz="4" w:space="0" w:color="000000"/>
              <w:right w:val="single" w:sz="4" w:space="0" w:color="000000"/>
            </w:tcBorders>
            <w:vAlign w:val="center"/>
          </w:tcPr>
          <w:p w14:paraId="3BE7D5E2" w14:textId="77777777" w:rsidR="00AC3C1A" w:rsidRDefault="00C067C2">
            <w:pPr>
              <w:widowControl w:val="0"/>
              <w:spacing w:line="256" w:lineRule="auto"/>
            </w:pPr>
            <w:r>
              <w:rPr>
                <w:rFonts w:ascii="Times New Roman" w:hAnsi="Times New Roman" w:cs="Times New Roman"/>
                <w:sz w:val="20"/>
                <w:szCs w:val="20"/>
              </w:rPr>
              <w:t>0.017</w:t>
            </w:r>
          </w:p>
        </w:tc>
        <w:tc>
          <w:tcPr>
            <w:tcW w:w="988" w:type="dxa"/>
            <w:tcBorders>
              <w:top w:val="single" w:sz="4" w:space="0" w:color="000000"/>
              <w:left w:val="single" w:sz="4" w:space="0" w:color="000000"/>
              <w:bottom w:val="single" w:sz="4" w:space="0" w:color="000000"/>
              <w:right w:val="single" w:sz="4" w:space="0" w:color="000000"/>
            </w:tcBorders>
            <w:vAlign w:val="center"/>
          </w:tcPr>
          <w:p w14:paraId="480502E9" w14:textId="77777777" w:rsidR="00AC3C1A" w:rsidRDefault="00C067C2">
            <w:pPr>
              <w:widowControl w:val="0"/>
              <w:spacing w:line="256" w:lineRule="auto"/>
            </w:pPr>
            <w:r>
              <w:rPr>
                <w:rFonts w:ascii="Times New Roman" w:hAnsi="Times New Roman" w:cs="Times New Roman"/>
                <w:sz w:val="20"/>
                <w:szCs w:val="20"/>
              </w:rPr>
              <w:t>0.018</w:t>
            </w:r>
          </w:p>
        </w:tc>
        <w:tc>
          <w:tcPr>
            <w:tcW w:w="711" w:type="dxa"/>
            <w:tcBorders>
              <w:top w:val="single" w:sz="4" w:space="0" w:color="000000"/>
              <w:left w:val="single" w:sz="4" w:space="0" w:color="000000"/>
              <w:bottom w:val="single" w:sz="4" w:space="0" w:color="000000"/>
              <w:right w:val="single" w:sz="4" w:space="0" w:color="000000"/>
            </w:tcBorders>
            <w:vAlign w:val="center"/>
          </w:tcPr>
          <w:p w14:paraId="034D8D40" w14:textId="77777777" w:rsidR="00AC3C1A" w:rsidRDefault="00C067C2">
            <w:pPr>
              <w:widowControl w:val="0"/>
              <w:spacing w:line="256" w:lineRule="auto"/>
            </w:pPr>
            <w:r>
              <w:rPr>
                <w:rFonts w:ascii="Times New Roman" w:hAnsi="Times New Roman" w:cs="Times New Roman"/>
                <w:sz w:val="20"/>
                <w:szCs w:val="20"/>
              </w:rPr>
              <w:t>0.063</w:t>
            </w:r>
          </w:p>
        </w:tc>
        <w:tc>
          <w:tcPr>
            <w:tcW w:w="842" w:type="dxa"/>
            <w:tcBorders>
              <w:top w:val="single" w:sz="4" w:space="0" w:color="000000"/>
              <w:left w:val="single" w:sz="4" w:space="0" w:color="000000"/>
              <w:bottom w:val="single" w:sz="4" w:space="0" w:color="000000"/>
              <w:right w:val="single" w:sz="4" w:space="0" w:color="000000"/>
            </w:tcBorders>
            <w:vAlign w:val="center"/>
          </w:tcPr>
          <w:p w14:paraId="5130733E" w14:textId="77777777" w:rsidR="00AC3C1A" w:rsidRDefault="00C067C2">
            <w:pPr>
              <w:widowControl w:val="0"/>
              <w:spacing w:line="256" w:lineRule="auto"/>
            </w:pPr>
            <w:r>
              <w:rPr>
                <w:rFonts w:ascii="Times New Roman" w:hAnsi="Times New Roman" w:cs="Times New Roman"/>
                <w:sz w:val="20"/>
                <w:szCs w:val="20"/>
              </w:rPr>
              <w:t>-0.091</w:t>
            </w:r>
          </w:p>
        </w:tc>
        <w:tc>
          <w:tcPr>
            <w:tcW w:w="850" w:type="dxa"/>
            <w:tcBorders>
              <w:top w:val="single" w:sz="4" w:space="0" w:color="000000"/>
              <w:left w:val="single" w:sz="4" w:space="0" w:color="000000"/>
              <w:bottom w:val="single" w:sz="4" w:space="0" w:color="000000"/>
              <w:right w:val="single" w:sz="4" w:space="0" w:color="000000"/>
            </w:tcBorders>
            <w:vAlign w:val="center"/>
          </w:tcPr>
          <w:p w14:paraId="4AC1E4B2" w14:textId="77777777" w:rsidR="00AC3C1A" w:rsidRDefault="00C067C2">
            <w:pPr>
              <w:widowControl w:val="0"/>
              <w:spacing w:line="256" w:lineRule="auto"/>
            </w:pPr>
            <w:r>
              <w:rPr>
                <w:rFonts w:ascii="Times New Roman" w:hAnsi="Times New Roman" w:cs="Times New Roman"/>
                <w:sz w:val="20"/>
                <w:szCs w:val="20"/>
              </w:rPr>
              <w:t>0.121</w:t>
            </w:r>
          </w:p>
        </w:tc>
        <w:tc>
          <w:tcPr>
            <w:tcW w:w="670" w:type="dxa"/>
            <w:tcBorders>
              <w:top w:val="single" w:sz="4" w:space="0" w:color="000000"/>
              <w:left w:val="single" w:sz="4" w:space="0" w:color="000000"/>
              <w:bottom w:val="single" w:sz="4" w:space="0" w:color="000000"/>
              <w:right w:val="single" w:sz="4" w:space="0" w:color="000000"/>
            </w:tcBorders>
            <w:vAlign w:val="center"/>
          </w:tcPr>
          <w:p w14:paraId="0B6F62F9"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4B34A9EC" w14:textId="77777777" w:rsidR="00AC3C1A" w:rsidRDefault="00C067C2">
            <w:pPr>
              <w:widowControl w:val="0"/>
              <w:spacing w:line="256" w:lineRule="auto"/>
            </w:pPr>
            <w:r>
              <w:rPr>
                <w:rFonts w:ascii="Times New Roman" w:hAnsi="Times New Roman" w:cs="Times New Roman"/>
                <w:sz w:val="20"/>
                <w:szCs w:val="20"/>
              </w:rPr>
              <w:t>1635</w:t>
            </w:r>
          </w:p>
        </w:tc>
        <w:tc>
          <w:tcPr>
            <w:tcW w:w="913" w:type="dxa"/>
            <w:tcBorders>
              <w:top w:val="single" w:sz="4" w:space="0" w:color="000000"/>
              <w:left w:val="single" w:sz="4" w:space="0" w:color="000000"/>
              <w:bottom w:val="single" w:sz="4" w:space="0" w:color="000000"/>
              <w:right w:val="single" w:sz="4" w:space="0" w:color="000000"/>
            </w:tcBorders>
            <w:vAlign w:val="center"/>
          </w:tcPr>
          <w:p w14:paraId="3E6796CE" w14:textId="77777777" w:rsidR="00AC3C1A" w:rsidRDefault="00C067C2">
            <w:pPr>
              <w:widowControl w:val="0"/>
              <w:spacing w:line="256" w:lineRule="auto"/>
            </w:pPr>
            <w:r>
              <w:rPr>
                <w:rFonts w:ascii="Times New Roman" w:hAnsi="Times New Roman" w:cs="Times New Roman"/>
                <w:sz w:val="20"/>
                <w:szCs w:val="20"/>
              </w:rPr>
              <w:t>2488</w:t>
            </w:r>
          </w:p>
        </w:tc>
      </w:tr>
      <w:tr w:rsidR="00AC3C1A" w14:paraId="3304F87A"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594629B6" w14:textId="77777777" w:rsidR="00AC3C1A" w:rsidRDefault="00C067C2">
            <w:pPr>
              <w:widowControl w:val="0"/>
              <w:spacing w:line="256" w:lineRule="auto"/>
            </w:pPr>
            <w:r>
              <w:rPr>
                <w:rFonts w:ascii="Times New Roman" w:hAnsi="Times New Roman" w:cs="Times New Roman"/>
                <w:sz w:val="20"/>
                <w:szCs w:val="20"/>
              </w:rPr>
              <w:t>grass^2 * crop</w:t>
            </w:r>
          </w:p>
        </w:tc>
        <w:tc>
          <w:tcPr>
            <w:tcW w:w="853" w:type="dxa"/>
            <w:tcBorders>
              <w:top w:val="single" w:sz="4" w:space="0" w:color="000000"/>
              <w:left w:val="single" w:sz="4" w:space="0" w:color="000000"/>
              <w:bottom w:val="single" w:sz="4" w:space="0" w:color="000000"/>
              <w:right w:val="single" w:sz="4" w:space="0" w:color="000000"/>
            </w:tcBorders>
            <w:vAlign w:val="center"/>
          </w:tcPr>
          <w:p w14:paraId="73BB02DB" w14:textId="77777777" w:rsidR="00AC3C1A" w:rsidRDefault="00C067C2">
            <w:pPr>
              <w:widowControl w:val="0"/>
              <w:spacing w:line="256" w:lineRule="auto"/>
            </w:pPr>
            <w:r>
              <w:rPr>
                <w:rFonts w:ascii="Times New Roman" w:hAnsi="Times New Roman" w:cs="Times New Roman"/>
                <w:sz w:val="20"/>
                <w:szCs w:val="20"/>
              </w:rPr>
              <w:t>0.027</w:t>
            </w:r>
          </w:p>
        </w:tc>
        <w:tc>
          <w:tcPr>
            <w:tcW w:w="988" w:type="dxa"/>
            <w:tcBorders>
              <w:top w:val="single" w:sz="4" w:space="0" w:color="000000"/>
              <w:left w:val="single" w:sz="4" w:space="0" w:color="000000"/>
              <w:bottom w:val="single" w:sz="4" w:space="0" w:color="000000"/>
              <w:right w:val="single" w:sz="4" w:space="0" w:color="000000"/>
            </w:tcBorders>
            <w:vAlign w:val="center"/>
          </w:tcPr>
          <w:p w14:paraId="6869804B" w14:textId="77777777" w:rsidR="00AC3C1A" w:rsidRDefault="00C067C2">
            <w:pPr>
              <w:widowControl w:val="0"/>
              <w:spacing w:line="256" w:lineRule="auto"/>
            </w:pPr>
            <w:r>
              <w:rPr>
                <w:rFonts w:ascii="Times New Roman" w:hAnsi="Times New Roman" w:cs="Times New Roman"/>
                <w:sz w:val="20"/>
                <w:szCs w:val="20"/>
              </w:rPr>
              <w:t>0.027</w:t>
            </w:r>
          </w:p>
        </w:tc>
        <w:tc>
          <w:tcPr>
            <w:tcW w:w="711" w:type="dxa"/>
            <w:tcBorders>
              <w:top w:val="single" w:sz="4" w:space="0" w:color="000000"/>
              <w:left w:val="single" w:sz="4" w:space="0" w:color="000000"/>
              <w:bottom w:val="single" w:sz="4" w:space="0" w:color="000000"/>
              <w:right w:val="single" w:sz="4" w:space="0" w:color="000000"/>
            </w:tcBorders>
            <w:vAlign w:val="center"/>
          </w:tcPr>
          <w:p w14:paraId="326BBD73" w14:textId="77777777" w:rsidR="00AC3C1A" w:rsidRDefault="00C067C2">
            <w:pPr>
              <w:widowControl w:val="0"/>
              <w:spacing w:line="256" w:lineRule="auto"/>
            </w:pPr>
            <w:r>
              <w:rPr>
                <w:rFonts w:ascii="Times New Roman" w:hAnsi="Times New Roman" w:cs="Times New Roman"/>
                <w:sz w:val="20"/>
                <w:szCs w:val="20"/>
              </w:rPr>
              <w:t>0.060</w:t>
            </w:r>
          </w:p>
        </w:tc>
        <w:tc>
          <w:tcPr>
            <w:tcW w:w="842" w:type="dxa"/>
            <w:tcBorders>
              <w:top w:val="single" w:sz="4" w:space="0" w:color="000000"/>
              <w:left w:val="single" w:sz="4" w:space="0" w:color="000000"/>
              <w:bottom w:val="single" w:sz="4" w:space="0" w:color="000000"/>
              <w:right w:val="single" w:sz="4" w:space="0" w:color="000000"/>
            </w:tcBorders>
            <w:vAlign w:val="center"/>
          </w:tcPr>
          <w:p w14:paraId="6A4FB672" w14:textId="77777777" w:rsidR="00AC3C1A" w:rsidRDefault="00C067C2">
            <w:pPr>
              <w:widowControl w:val="0"/>
              <w:spacing w:line="256" w:lineRule="auto"/>
            </w:pPr>
            <w:r>
              <w:rPr>
                <w:rFonts w:ascii="Times New Roman" w:hAnsi="Times New Roman" w:cs="Times New Roman"/>
                <w:sz w:val="20"/>
                <w:szCs w:val="20"/>
              </w:rPr>
              <w:t>-0.069</w:t>
            </w:r>
          </w:p>
        </w:tc>
        <w:tc>
          <w:tcPr>
            <w:tcW w:w="850" w:type="dxa"/>
            <w:tcBorders>
              <w:top w:val="single" w:sz="4" w:space="0" w:color="000000"/>
              <w:left w:val="single" w:sz="4" w:space="0" w:color="000000"/>
              <w:bottom w:val="single" w:sz="4" w:space="0" w:color="000000"/>
              <w:right w:val="single" w:sz="4" w:space="0" w:color="000000"/>
            </w:tcBorders>
            <w:vAlign w:val="center"/>
          </w:tcPr>
          <w:p w14:paraId="0F17332C" w14:textId="77777777" w:rsidR="00AC3C1A" w:rsidRDefault="00C067C2">
            <w:pPr>
              <w:widowControl w:val="0"/>
              <w:spacing w:line="256" w:lineRule="auto"/>
            </w:pPr>
            <w:r>
              <w:rPr>
                <w:rFonts w:ascii="Times New Roman" w:hAnsi="Times New Roman" w:cs="Times New Roman"/>
                <w:sz w:val="20"/>
                <w:szCs w:val="20"/>
              </w:rPr>
              <w:t>0.127</w:t>
            </w:r>
          </w:p>
        </w:tc>
        <w:tc>
          <w:tcPr>
            <w:tcW w:w="670" w:type="dxa"/>
            <w:tcBorders>
              <w:top w:val="single" w:sz="4" w:space="0" w:color="000000"/>
              <w:left w:val="single" w:sz="4" w:space="0" w:color="000000"/>
              <w:bottom w:val="single" w:sz="4" w:space="0" w:color="000000"/>
              <w:right w:val="single" w:sz="4" w:space="0" w:color="000000"/>
            </w:tcBorders>
            <w:vAlign w:val="center"/>
          </w:tcPr>
          <w:p w14:paraId="0812C6DA"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53633E95" w14:textId="77777777" w:rsidR="00AC3C1A" w:rsidRDefault="00C067C2">
            <w:pPr>
              <w:widowControl w:val="0"/>
              <w:spacing w:line="256" w:lineRule="auto"/>
            </w:pPr>
            <w:r>
              <w:rPr>
                <w:rFonts w:ascii="Times New Roman" w:hAnsi="Times New Roman" w:cs="Times New Roman"/>
                <w:sz w:val="20"/>
                <w:szCs w:val="20"/>
              </w:rPr>
              <w:t>1742</w:t>
            </w:r>
          </w:p>
        </w:tc>
        <w:tc>
          <w:tcPr>
            <w:tcW w:w="913" w:type="dxa"/>
            <w:tcBorders>
              <w:top w:val="single" w:sz="4" w:space="0" w:color="000000"/>
              <w:left w:val="single" w:sz="4" w:space="0" w:color="000000"/>
              <w:bottom w:val="single" w:sz="4" w:space="0" w:color="000000"/>
              <w:right w:val="single" w:sz="4" w:space="0" w:color="000000"/>
            </w:tcBorders>
            <w:vAlign w:val="center"/>
          </w:tcPr>
          <w:p w14:paraId="2164CC79" w14:textId="77777777" w:rsidR="00AC3C1A" w:rsidRDefault="00C067C2">
            <w:pPr>
              <w:widowControl w:val="0"/>
              <w:spacing w:line="256" w:lineRule="auto"/>
            </w:pPr>
            <w:r>
              <w:rPr>
                <w:rFonts w:ascii="Times New Roman" w:hAnsi="Times New Roman" w:cs="Times New Roman"/>
                <w:sz w:val="20"/>
                <w:szCs w:val="20"/>
              </w:rPr>
              <w:t>2550</w:t>
            </w:r>
          </w:p>
        </w:tc>
      </w:tr>
      <w:tr w:rsidR="00AC3C1A" w14:paraId="15B83F20"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60BD34D6" w14:textId="77777777" w:rsidR="00AC3C1A" w:rsidRDefault="00C067C2">
            <w:pPr>
              <w:widowControl w:val="0"/>
              <w:spacing w:line="256" w:lineRule="auto"/>
            </w:pPr>
            <w:r>
              <w:rPr>
                <w:rFonts w:ascii="Times New Roman" w:hAnsi="Times New Roman" w:cs="Times New Roman"/>
                <w:sz w:val="20"/>
                <w:szCs w:val="20"/>
              </w:rPr>
              <w:t>grass^2 * wet</w:t>
            </w:r>
          </w:p>
        </w:tc>
        <w:tc>
          <w:tcPr>
            <w:tcW w:w="853" w:type="dxa"/>
            <w:tcBorders>
              <w:top w:val="single" w:sz="4" w:space="0" w:color="000000"/>
              <w:left w:val="single" w:sz="4" w:space="0" w:color="000000"/>
              <w:bottom w:val="single" w:sz="4" w:space="0" w:color="000000"/>
              <w:right w:val="single" w:sz="4" w:space="0" w:color="000000"/>
            </w:tcBorders>
            <w:vAlign w:val="center"/>
          </w:tcPr>
          <w:p w14:paraId="55A0F1BF" w14:textId="77777777" w:rsidR="00AC3C1A" w:rsidRDefault="00C067C2">
            <w:pPr>
              <w:widowControl w:val="0"/>
              <w:spacing w:line="256" w:lineRule="auto"/>
            </w:pPr>
            <w:r>
              <w:rPr>
                <w:rFonts w:ascii="Times New Roman" w:hAnsi="Times New Roman" w:cs="Times New Roman"/>
                <w:sz w:val="20"/>
                <w:szCs w:val="20"/>
              </w:rPr>
              <w:t>-0.046</w:t>
            </w:r>
          </w:p>
        </w:tc>
        <w:tc>
          <w:tcPr>
            <w:tcW w:w="988" w:type="dxa"/>
            <w:tcBorders>
              <w:top w:val="single" w:sz="4" w:space="0" w:color="000000"/>
              <w:left w:val="single" w:sz="4" w:space="0" w:color="000000"/>
              <w:bottom w:val="single" w:sz="4" w:space="0" w:color="000000"/>
              <w:right w:val="single" w:sz="4" w:space="0" w:color="000000"/>
            </w:tcBorders>
            <w:vAlign w:val="center"/>
          </w:tcPr>
          <w:p w14:paraId="1A671DD5" w14:textId="77777777" w:rsidR="00AC3C1A" w:rsidRDefault="00C067C2">
            <w:pPr>
              <w:widowControl w:val="0"/>
              <w:spacing w:line="256" w:lineRule="auto"/>
            </w:pPr>
            <w:r>
              <w:rPr>
                <w:rFonts w:ascii="Times New Roman" w:hAnsi="Times New Roman" w:cs="Times New Roman"/>
                <w:sz w:val="20"/>
                <w:szCs w:val="20"/>
              </w:rPr>
              <w:t>-0.046</w:t>
            </w:r>
          </w:p>
        </w:tc>
        <w:tc>
          <w:tcPr>
            <w:tcW w:w="711" w:type="dxa"/>
            <w:tcBorders>
              <w:top w:val="single" w:sz="4" w:space="0" w:color="000000"/>
              <w:left w:val="single" w:sz="4" w:space="0" w:color="000000"/>
              <w:bottom w:val="single" w:sz="4" w:space="0" w:color="000000"/>
              <w:right w:val="single" w:sz="4" w:space="0" w:color="000000"/>
            </w:tcBorders>
            <w:vAlign w:val="center"/>
          </w:tcPr>
          <w:p w14:paraId="00F02802" w14:textId="77777777" w:rsidR="00AC3C1A" w:rsidRDefault="00C067C2">
            <w:pPr>
              <w:widowControl w:val="0"/>
              <w:spacing w:line="256" w:lineRule="auto"/>
            </w:pPr>
            <w:r>
              <w:rPr>
                <w:rFonts w:ascii="Times New Roman" w:hAnsi="Times New Roman" w:cs="Times New Roman"/>
                <w:sz w:val="20"/>
                <w:szCs w:val="20"/>
              </w:rPr>
              <w:t>0.079</w:t>
            </w:r>
          </w:p>
        </w:tc>
        <w:tc>
          <w:tcPr>
            <w:tcW w:w="842" w:type="dxa"/>
            <w:tcBorders>
              <w:top w:val="single" w:sz="4" w:space="0" w:color="000000"/>
              <w:left w:val="single" w:sz="4" w:space="0" w:color="000000"/>
              <w:bottom w:val="single" w:sz="4" w:space="0" w:color="000000"/>
              <w:right w:val="single" w:sz="4" w:space="0" w:color="000000"/>
            </w:tcBorders>
            <w:vAlign w:val="center"/>
          </w:tcPr>
          <w:p w14:paraId="183B8DF9" w14:textId="77777777" w:rsidR="00AC3C1A" w:rsidRDefault="00C067C2">
            <w:pPr>
              <w:widowControl w:val="0"/>
              <w:spacing w:line="256" w:lineRule="auto"/>
            </w:pPr>
            <w:r>
              <w:rPr>
                <w:rFonts w:ascii="Times New Roman" w:hAnsi="Times New Roman" w:cs="Times New Roman"/>
                <w:sz w:val="20"/>
                <w:szCs w:val="20"/>
              </w:rPr>
              <w:t>-0.173</w:t>
            </w:r>
          </w:p>
        </w:tc>
        <w:tc>
          <w:tcPr>
            <w:tcW w:w="850" w:type="dxa"/>
            <w:tcBorders>
              <w:top w:val="single" w:sz="4" w:space="0" w:color="000000"/>
              <w:left w:val="single" w:sz="4" w:space="0" w:color="000000"/>
              <w:bottom w:val="single" w:sz="4" w:space="0" w:color="000000"/>
              <w:right w:val="single" w:sz="4" w:space="0" w:color="000000"/>
            </w:tcBorders>
            <w:vAlign w:val="center"/>
          </w:tcPr>
          <w:p w14:paraId="3FC25A9B" w14:textId="77777777" w:rsidR="00AC3C1A" w:rsidRDefault="00C067C2">
            <w:pPr>
              <w:widowControl w:val="0"/>
              <w:spacing w:line="256" w:lineRule="auto"/>
            </w:pPr>
            <w:r>
              <w:rPr>
                <w:rFonts w:ascii="Times New Roman" w:hAnsi="Times New Roman" w:cs="Times New Roman"/>
                <w:sz w:val="20"/>
                <w:szCs w:val="20"/>
              </w:rPr>
              <w:t>0.082</w:t>
            </w:r>
          </w:p>
        </w:tc>
        <w:tc>
          <w:tcPr>
            <w:tcW w:w="670" w:type="dxa"/>
            <w:tcBorders>
              <w:top w:val="single" w:sz="4" w:space="0" w:color="000000"/>
              <w:left w:val="single" w:sz="4" w:space="0" w:color="000000"/>
              <w:bottom w:val="single" w:sz="4" w:space="0" w:color="000000"/>
              <w:right w:val="single" w:sz="4" w:space="0" w:color="000000"/>
            </w:tcBorders>
            <w:vAlign w:val="center"/>
          </w:tcPr>
          <w:p w14:paraId="1E1AC6C9"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0448E058" w14:textId="77777777" w:rsidR="00AC3C1A" w:rsidRDefault="00C067C2">
            <w:pPr>
              <w:widowControl w:val="0"/>
              <w:spacing w:line="256" w:lineRule="auto"/>
            </w:pPr>
            <w:r>
              <w:rPr>
                <w:rFonts w:ascii="Times New Roman" w:hAnsi="Times New Roman" w:cs="Times New Roman"/>
                <w:sz w:val="20"/>
                <w:szCs w:val="20"/>
              </w:rPr>
              <w:t>1925</w:t>
            </w:r>
          </w:p>
        </w:tc>
        <w:tc>
          <w:tcPr>
            <w:tcW w:w="913" w:type="dxa"/>
            <w:tcBorders>
              <w:top w:val="single" w:sz="4" w:space="0" w:color="000000"/>
              <w:left w:val="single" w:sz="4" w:space="0" w:color="000000"/>
              <w:bottom w:val="single" w:sz="4" w:space="0" w:color="000000"/>
              <w:right w:val="single" w:sz="4" w:space="0" w:color="000000"/>
            </w:tcBorders>
            <w:vAlign w:val="center"/>
          </w:tcPr>
          <w:p w14:paraId="7AD342D8" w14:textId="77777777" w:rsidR="00AC3C1A" w:rsidRDefault="00C067C2">
            <w:pPr>
              <w:widowControl w:val="0"/>
              <w:spacing w:line="256" w:lineRule="auto"/>
            </w:pPr>
            <w:r>
              <w:rPr>
                <w:rFonts w:ascii="Times New Roman" w:hAnsi="Times New Roman" w:cs="Times New Roman"/>
                <w:sz w:val="20"/>
                <w:szCs w:val="20"/>
              </w:rPr>
              <w:t>2469</w:t>
            </w:r>
          </w:p>
        </w:tc>
      </w:tr>
      <w:tr w:rsidR="00AC3C1A" w14:paraId="6BDCF750"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585A5C68" w14:textId="77777777" w:rsidR="00AC3C1A" w:rsidRDefault="00C067C2">
            <w:pPr>
              <w:widowControl w:val="0"/>
              <w:spacing w:line="256" w:lineRule="auto"/>
            </w:pPr>
            <w:r>
              <w:rPr>
                <w:rFonts w:ascii="Times New Roman" w:hAnsi="Times New Roman" w:cs="Times New Roman"/>
                <w:sz w:val="20"/>
                <w:szCs w:val="20"/>
              </w:rPr>
              <w:t>crop^2 * urban</w:t>
            </w:r>
          </w:p>
        </w:tc>
        <w:tc>
          <w:tcPr>
            <w:tcW w:w="853" w:type="dxa"/>
            <w:tcBorders>
              <w:top w:val="single" w:sz="4" w:space="0" w:color="000000"/>
              <w:left w:val="single" w:sz="4" w:space="0" w:color="000000"/>
              <w:bottom w:val="single" w:sz="4" w:space="0" w:color="000000"/>
              <w:right w:val="single" w:sz="4" w:space="0" w:color="000000"/>
            </w:tcBorders>
            <w:vAlign w:val="center"/>
          </w:tcPr>
          <w:p w14:paraId="1D97DAF3" w14:textId="77777777" w:rsidR="00AC3C1A" w:rsidRDefault="00C067C2">
            <w:pPr>
              <w:widowControl w:val="0"/>
              <w:spacing w:line="256" w:lineRule="auto"/>
            </w:pPr>
            <w:r>
              <w:rPr>
                <w:rFonts w:ascii="Times New Roman" w:hAnsi="Times New Roman" w:cs="Times New Roman"/>
                <w:sz w:val="20"/>
                <w:szCs w:val="20"/>
              </w:rPr>
              <w:t>0.180</w:t>
            </w:r>
          </w:p>
        </w:tc>
        <w:tc>
          <w:tcPr>
            <w:tcW w:w="988" w:type="dxa"/>
            <w:tcBorders>
              <w:top w:val="single" w:sz="4" w:space="0" w:color="000000"/>
              <w:left w:val="single" w:sz="4" w:space="0" w:color="000000"/>
              <w:bottom w:val="single" w:sz="4" w:space="0" w:color="000000"/>
              <w:right w:val="single" w:sz="4" w:space="0" w:color="000000"/>
            </w:tcBorders>
            <w:vAlign w:val="center"/>
          </w:tcPr>
          <w:p w14:paraId="65B75598" w14:textId="77777777" w:rsidR="00AC3C1A" w:rsidRDefault="00C067C2">
            <w:pPr>
              <w:widowControl w:val="0"/>
              <w:spacing w:line="256" w:lineRule="auto"/>
            </w:pPr>
            <w:r>
              <w:rPr>
                <w:rFonts w:ascii="Times New Roman" w:hAnsi="Times New Roman" w:cs="Times New Roman"/>
                <w:sz w:val="20"/>
                <w:szCs w:val="20"/>
              </w:rPr>
              <w:t>0.178</w:t>
            </w:r>
          </w:p>
        </w:tc>
        <w:tc>
          <w:tcPr>
            <w:tcW w:w="711" w:type="dxa"/>
            <w:tcBorders>
              <w:top w:val="single" w:sz="4" w:space="0" w:color="000000"/>
              <w:left w:val="single" w:sz="4" w:space="0" w:color="000000"/>
              <w:bottom w:val="single" w:sz="4" w:space="0" w:color="000000"/>
              <w:right w:val="single" w:sz="4" w:space="0" w:color="000000"/>
            </w:tcBorders>
            <w:vAlign w:val="center"/>
          </w:tcPr>
          <w:p w14:paraId="455BA6B3" w14:textId="77777777" w:rsidR="00AC3C1A" w:rsidRDefault="00C067C2">
            <w:pPr>
              <w:widowControl w:val="0"/>
              <w:spacing w:line="256" w:lineRule="auto"/>
            </w:pPr>
            <w:r>
              <w:rPr>
                <w:rFonts w:ascii="Times New Roman" w:hAnsi="Times New Roman" w:cs="Times New Roman"/>
                <w:sz w:val="20"/>
                <w:szCs w:val="20"/>
              </w:rPr>
              <w:t>0.110</w:t>
            </w:r>
          </w:p>
        </w:tc>
        <w:tc>
          <w:tcPr>
            <w:tcW w:w="842" w:type="dxa"/>
            <w:tcBorders>
              <w:top w:val="single" w:sz="4" w:space="0" w:color="000000"/>
              <w:left w:val="single" w:sz="4" w:space="0" w:color="000000"/>
              <w:bottom w:val="single" w:sz="4" w:space="0" w:color="000000"/>
              <w:right w:val="single" w:sz="4" w:space="0" w:color="000000"/>
            </w:tcBorders>
            <w:vAlign w:val="center"/>
          </w:tcPr>
          <w:p w14:paraId="6816EBE1" w14:textId="77777777" w:rsidR="00AC3C1A" w:rsidRDefault="00C067C2">
            <w:pPr>
              <w:widowControl w:val="0"/>
              <w:spacing w:line="256" w:lineRule="auto"/>
            </w:pPr>
            <w:r>
              <w:rPr>
                <w:rFonts w:ascii="Times New Roman" w:hAnsi="Times New Roman" w:cs="Times New Roman"/>
                <w:sz w:val="20"/>
                <w:szCs w:val="20"/>
              </w:rPr>
              <w:t>0.002</w:t>
            </w:r>
          </w:p>
        </w:tc>
        <w:tc>
          <w:tcPr>
            <w:tcW w:w="850" w:type="dxa"/>
            <w:tcBorders>
              <w:top w:val="single" w:sz="4" w:space="0" w:color="000000"/>
              <w:left w:val="single" w:sz="4" w:space="0" w:color="000000"/>
              <w:bottom w:val="single" w:sz="4" w:space="0" w:color="000000"/>
              <w:right w:val="single" w:sz="4" w:space="0" w:color="000000"/>
            </w:tcBorders>
            <w:vAlign w:val="center"/>
          </w:tcPr>
          <w:p w14:paraId="5264022F" w14:textId="77777777" w:rsidR="00AC3C1A" w:rsidRDefault="00C067C2">
            <w:pPr>
              <w:widowControl w:val="0"/>
              <w:spacing w:line="256" w:lineRule="auto"/>
            </w:pPr>
            <w:r>
              <w:rPr>
                <w:rFonts w:ascii="Times New Roman" w:hAnsi="Times New Roman" w:cs="Times New Roman"/>
                <w:sz w:val="20"/>
                <w:szCs w:val="20"/>
              </w:rPr>
              <w:t>0.368</w:t>
            </w:r>
          </w:p>
        </w:tc>
        <w:tc>
          <w:tcPr>
            <w:tcW w:w="670" w:type="dxa"/>
            <w:tcBorders>
              <w:top w:val="single" w:sz="4" w:space="0" w:color="000000"/>
              <w:left w:val="single" w:sz="4" w:space="0" w:color="000000"/>
              <w:bottom w:val="single" w:sz="4" w:space="0" w:color="000000"/>
              <w:right w:val="single" w:sz="4" w:space="0" w:color="000000"/>
            </w:tcBorders>
            <w:vAlign w:val="center"/>
          </w:tcPr>
          <w:p w14:paraId="61B4B10B"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6BF8E961" w14:textId="77777777" w:rsidR="00AC3C1A" w:rsidRDefault="00C067C2">
            <w:pPr>
              <w:widowControl w:val="0"/>
              <w:spacing w:line="256" w:lineRule="auto"/>
            </w:pPr>
            <w:r>
              <w:rPr>
                <w:rFonts w:ascii="Times New Roman" w:hAnsi="Times New Roman" w:cs="Times New Roman"/>
                <w:sz w:val="20"/>
                <w:szCs w:val="20"/>
              </w:rPr>
              <w:t>3037</w:t>
            </w:r>
          </w:p>
        </w:tc>
        <w:tc>
          <w:tcPr>
            <w:tcW w:w="913" w:type="dxa"/>
            <w:tcBorders>
              <w:top w:val="single" w:sz="4" w:space="0" w:color="000000"/>
              <w:left w:val="single" w:sz="4" w:space="0" w:color="000000"/>
              <w:bottom w:val="single" w:sz="4" w:space="0" w:color="000000"/>
              <w:right w:val="single" w:sz="4" w:space="0" w:color="000000"/>
            </w:tcBorders>
            <w:vAlign w:val="center"/>
          </w:tcPr>
          <w:p w14:paraId="471E2E24" w14:textId="77777777" w:rsidR="00AC3C1A" w:rsidRDefault="00C067C2">
            <w:pPr>
              <w:widowControl w:val="0"/>
              <w:spacing w:line="256" w:lineRule="auto"/>
            </w:pPr>
            <w:r>
              <w:rPr>
                <w:rFonts w:ascii="Times New Roman" w:hAnsi="Times New Roman" w:cs="Times New Roman"/>
                <w:sz w:val="20"/>
                <w:szCs w:val="20"/>
              </w:rPr>
              <w:t>3184</w:t>
            </w:r>
          </w:p>
        </w:tc>
      </w:tr>
      <w:tr w:rsidR="00AC3C1A" w14:paraId="566E9BE3"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1708A8E8" w14:textId="77777777" w:rsidR="00AC3C1A" w:rsidRDefault="00C067C2">
            <w:pPr>
              <w:widowControl w:val="0"/>
              <w:spacing w:line="256" w:lineRule="auto"/>
            </w:pPr>
            <w:r>
              <w:rPr>
                <w:rFonts w:ascii="Times New Roman" w:hAnsi="Times New Roman" w:cs="Times New Roman"/>
                <w:sz w:val="20"/>
                <w:szCs w:val="20"/>
              </w:rPr>
              <w:t>crop^2 * forest</w:t>
            </w:r>
          </w:p>
        </w:tc>
        <w:tc>
          <w:tcPr>
            <w:tcW w:w="853" w:type="dxa"/>
            <w:tcBorders>
              <w:top w:val="single" w:sz="4" w:space="0" w:color="000000"/>
              <w:left w:val="single" w:sz="4" w:space="0" w:color="000000"/>
              <w:bottom w:val="single" w:sz="4" w:space="0" w:color="000000"/>
              <w:right w:val="single" w:sz="4" w:space="0" w:color="000000"/>
            </w:tcBorders>
            <w:vAlign w:val="center"/>
          </w:tcPr>
          <w:p w14:paraId="42449509" w14:textId="77777777" w:rsidR="00AC3C1A" w:rsidRDefault="00C067C2">
            <w:pPr>
              <w:widowControl w:val="0"/>
              <w:spacing w:line="256" w:lineRule="auto"/>
            </w:pPr>
            <w:r>
              <w:rPr>
                <w:rFonts w:ascii="Times New Roman" w:hAnsi="Times New Roman" w:cs="Times New Roman"/>
                <w:sz w:val="20"/>
                <w:szCs w:val="20"/>
              </w:rPr>
              <w:t>0.050</w:t>
            </w:r>
          </w:p>
        </w:tc>
        <w:tc>
          <w:tcPr>
            <w:tcW w:w="988" w:type="dxa"/>
            <w:tcBorders>
              <w:top w:val="single" w:sz="4" w:space="0" w:color="000000"/>
              <w:left w:val="single" w:sz="4" w:space="0" w:color="000000"/>
              <w:bottom w:val="single" w:sz="4" w:space="0" w:color="000000"/>
              <w:right w:val="single" w:sz="4" w:space="0" w:color="000000"/>
            </w:tcBorders>
            <w:vAlign w:val="center"/>
          </w:tcPr>
          <w:p w14:paraId="5C16626B" w14:textId="77777777" w:rsidR="00AC3C1A" w:rsidRDefault="00C067C2">
            <w:pPr>
              <w:widowControl w:val="0"/>
              <w:spacing w:line="256" w:lineRule="auto"/>
            </w:pPr>
            <w:r>
              <w:rPr>
                <w:rFonts w:ascii="Times New Roman" w:hAnsi="Times New Roman" w:cs="Times New Roman"/>
                <w:sz w:val="20"/>
                <w:szCs w:val="20"/>
              </w:rPr>
              <w:t>0.050</w:t>
            </w:r>
          </w:p>
        </w:tc>
        <w:tc>
          <w:tcPr>
            <w:tcW w:w="711" w:type="dxa"/>
            <w:tcBorders>
              <w:top w:val="single" w:sz="4" w:space="0" w:color="000000"/>
              <w:left w:val="single" w:sz="4" w:space="0" w:color="000000"/>
              <w:bottom w:val="single" w:sz="4" w:space="0" w:color="000000"/>
              <w:right w:val="single" w:sz="4" w:space="0" w:color="000000"/>
            </w:tcBorders>
            <w:vAlign w:val="center"/>
          </w:tcPr>
          <w:p w14:paraId="61CA8F24" w14:textId="77777777" w:rsidR="00AC3C1A" w:rsidRDefault="00C067C2">
            <w:pPr>
              <w:widowControl w:val="0"/>
              <w:spacing w:line="256" w:lineRule="auto"/>
            </w:pPr>
            <w:r>
              <w:rPr>
                <w:rFonts w:ascii="Times New Roman" w:hAnsi="Times New Roman" w:cs="Times New Roman"/>
                <w:sz w:val="20"/>
                <w:szCs w:val="20"/>
              </w:rPr>
              <w:t>0.061</w:t>
            </w:r>
          </w:p>
        </w:tc>
        <w:tc>
          <w:tcPr>
            <w:tcW w:w="842" w:type="dxa"/>
            <w:tcBorders>
              <w:top w:val="single" w:sz="4" w:space="0" w:color="000000"/>
              <w:left w:val="single" w:sz="4" w:space="0" w:color="000000"/>
              <w:bottom w:val="single" w:sz="4" w:space="0" w:color="000000"/>
              <w:right w:val="single" w:sz="4" w:space="0" w:color="000000"/>
            </w:tcBorders>
            <w:vAlign w:val="center"/>
          </w:tcPr>
          <w:p w14:paraId="32E243FA" w14:textId="77777777" w:rsidR="00AC3C1A" w:rsidRDefault="00C067C2">
            <w:pPr>
              <w:widowControl w:val="0"/>
              <w:spacing w:line="256" w:lineRule="auto"/>
            </w:pPr>
            <w:r>
              <w:rPr>
                <w:rFonts w:ascii="Times New Roman" w:hAnsi="Times New Roman" w:cs="Times New Roman"/>
                <w:sz w:val="20"/>
                <w:szCs w:val="20"/>
              </w:rPr>
              <w:t>-0.051</w:t>
            </w:r>
          </w:p>
        </w:tc>
        <w:tc>
          <w:tcPr>
            <w:tcW w:w="850" w:type="dxa"/>
            <w:tcBorders>
              <w:top w:val="single" w:sz="4" w:space="0" w:color="000000"/>
              <w:left w:val="single" w:sz="4" w:space="0" w:color="000000"/>
              <w:bottom w:val="single" w:sz="4" w:space="0" w:color="000000"/>
              <w:right w:val="single" w:sz="4" w:space="0" w:color="000000"/>
            </w:tcBorders>
            <w:vAlign w:val="center"/>
          </w:tcPr>
          <w:p w14:paraId="2D5696E0" w14:textId="77777777" w:rsidR="00AC3C1A" w:rsidRDefault="00C067C2">
            <w:pPr>
              <w:widowControl w:val="0"/>
              <w:spacing w:line="256" w:lineRule="auto"/>
            </w:pPr>
            <w:r>
              <w:rPr>
                <w:rFonts w:ascii="Times New Roman" w:hAnsi="Times New Roman" w:cs="Times New Roman"/>
                <w:sz w:val="20"/>
                <w:szCs w:val="20"/>
              </w:rPr>
              <w:t>0.150</w:t>
            </w:r>
          </w:p>
        </w:tc>
        <w:tc>
          <w:tcPr>
            <w:tcW w:w="670" w:type="dxa"/>
            <w:tcBorders>
              <w:top w:val="single" w:sz="4" w:space="0" w:color="000000"/>
              <w:left w:val="single" w:sz="4" w:space="0" w:color="000000"/>
              <w:bottom w:val="single" w:sz="4" w:space="0" w:color="000000"/>
              <w:right w:val="single" w:sz="4" w:space="0" w:color="000000"/>
            </w:tcBorders>
            <w:vAlign w:val="center"/>
          </w:tcPr>
          <w:p w14:paraId="6DE6ED08" w14:textId="77777777" w:rsidR="00AC3C1A" w:rsidRDefault="00C067C2">
            <w:pPr>
              <w:widowControl w:val="0"/>
              <w:spacing w:line="256" w:lineRule="auto"/>
            </w:pPr>
            <w:r>
              <w:rPr>
                <w:rFonts w:ascii="Times New Roman" w:hAnsi="Times New Roman" w:cs="Times New Roman"/>
                <w:sz w:val="20"/>
                <w:szCs w:val="20"/>
              </w:rPr>
              <w:t>1.004</w:t>
            </w:r>
          </w:p>
        </w:tc>
        <w:tc>
          <w:tcPr>
            <w:tcW w:w="1025" w:type="dxa"/>
            <w:tcBorders>
              <w:top w:val="single" w:sz="4" w:space="0" w:color="000000"/>
              <w:left w:val="single" w:sz="4" w:space="0" w:color="000000"/>
              <w:bottom w:val="single" w:sz="4" w:space="0" w:color="000000"/>
              <w:right w:val="single" w:sz="4" w:space="0" w:color="000000"/>
            </w:tcBorders>
            <w:vAlign w:val="center"/>
          </w:tcPr>
          <w:p w14:paraId="4F204E0E" w14:textId="77777777" w:rsidR="00AC3C1A" w:rsidRDefault="00C067C2">
            <w:pPr>
              <w:widowControl w:val="0"/>
              <w:spacing w:line="256" w:lineRule="auto"/>
            </w:pPr>
            <w:r>
              <w:rPr>
                <w:rFonts w:ascii="Times New Roman" w:hAnsi="Times New Roman" w:cs="Times New Roman"/>
                <w:sz w:val="20"/>
                <w:szCs w:val="20"/>
              </w:rPr>
              <w:t>2194</w:t>
            </w:r>
          </w:p>
        </w:tc>
        <w:tc>
          <w:tcPr>
            <w:tcW w:w="913" w:type="dxa"/>
            <w:tcBorders>
              <w:top w:val="single" w:sz="4" w:space="0" w:color="000000"/>
              <w:left w:val="single" w:sz="4" w:space="0" w:color="000000"/>
              <w:bottom w:val="single" w:sz="4" w:space="0" w:color="000000"/>
              <w:right w:val="single" w:sz="4" w:space="0" w:color="000000"/>
            </w:tcBorders>
            <w:vAlign w:val="center"/>
          </w:tcPr>
          <w:p w14:paraId="255F5C8F" w14:textId="77777777" w:rsidR="00AC3C1A" w:rsidRDefault="00C067C2">
            <w:pPr>
              <w:widowControl w:val="0"/>
              <w:spacing w:line="256" w:lineRule="auto"/>
            </w:pPr>
            <w:r>
              <w:rPr>
                <w:rFonts w:ascii="Times New Roman" w:hAnsi="Times New Roman" w:cs="Times New Roman"/>
                <w:sz w:val="20"/>
                <w:szCs w:val="20"/>
              </w:rPr>
              <w:t>2528</w:t>
            </w:r>
          </w:p>
        </w:tc>
      </w:tr>
      <w:tr w:rsidR="00AC3C1A" w14:paraId="47C73793"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6C5F274F" w14:textId="77777777" w:rsidR="00AC3C1A" w:rsidRDefault="00C067C2">
            <w:pPr>
              <w:widowControl w:val="0"/>
              <w:spacing w:line="256" w:lineRule="auto"/>
            </w:pPr>
            <w:r>
              <w:rPr>
                <w:rFonts w:ascii="Times New Roman" w:hAnsi="Times New Roman" w:cs="Times New Roman"/>
                <w:sz w:val="20"/>
                <w:szCs w:val="20"/>
              </w:rPr>
              <w:t>crop^2 * grass</w:t>
            </w:r>
          </w:p>
        </w:tc>
        <w:tc>
          <w:tcPr>
            <w:tcW w:w="853" w:type="dxa"/>
            <w:tcBorders>
              <w:top w:val="single" w:sz="4" w:space="0" w:color="000000"/>
              <w:left w:val="single" w:sz="4" w:space="0" w:color="000000"/>
              <w:bottom w:val="single" w:sz="4" w:space="0" w:color="000000"/>
              <w:right w:val="single" w:sz="4" w:space="0" w:color="000000"/>
            </w:tcBorders>
            <w:vAlign w:val="center"/>
          </w:tcPr>
          <w:p w14:paraId="1973E55B" w14:textId="77777777" w:rsidR="00AC3C1A" w:rsidRDefault="00C067C2">
            <w:pPr>
              <w:widowControl w:val="0"/>
              <w:spacing w:line="256" w:lineRule="auto"/>
            </w:pPr>
            <w:r>
              <w:rPr>
                <w:rFonts w:ascii="Times New Roman" w:hAnsi="Times New Roman" w:cs="Times New Roman"/>
                <w:sz w:val="20"/>
                <w:szCs w:val="20"/>
              </w:rPr>
              <w:t>-0.092</w:t>
            </w:r>
          </w:p>
        </w:tc>
        <w:tc>
          <w:tcPr>
            <w:tcW w:w="988" w:type="dxa"/>
            <w:tcBorders>
              <w:top w:val="single" w:sz="4" w:space="0" w:color="000000"/>
              <w:left w:val="single" w:sz="4" w:space="0" w:color="000000"/>
              <w:bottom w:val="single" w:sz="4" w:space="0" w:color="000000"/>
              <w:right w:val="single" w:sz="4" w:space="0" w:color="000000"/>
            </w:tcBorders>
            <w:vAlign w:val="center"/>
          </w:tcPr>
          <w:p w14:paraId="0E329E04" w14:textId="77777777" w:rsidR="00AC3C1A" w:rsidRDefault="00C067C2">
            <w:pPr>
              <w:widowControl w:val="0"/>
              <w:spacing w:line="256" w:lineRule="auto"/>
            </w:pPr>
            <w:r>
              <w:rPr>
                <w:rFonts w:ascii="Times New Roman" w:hAnsi="Times New Roman" w:cs="Times New Roman"/>
                <w:sz w:val="20"/>
                <w:szCs w:val="20"/>
              </w:rPr>
              <w:t>-0.093</w:t>
            </w:r>
          </w:p>
        </w:tc>
        <w:tc>
          <w:tcPr>
            <w:tcW w:w="711" w:type="dxa"/>
            <w:tcBorders>
              <w:top w:val="single" w:sz="4" w:space="0" w:color="000000"/>
              <w:left w:val="single" w:sz="4" w:space="0" w:color="000000"/>
              <w:bottom w:val="single" w:sz="4" w:space="0" w:color="000000"/>
              <w:right w:val="single" w:sz="4" w:space="0" w:color="000000"/>
            </w:tcBorders>
            <w:vAlign w:val="center"/>
          </w:tcPr>
          <w:p w14:paraId="46E4BDA5" w14:textId="77777777" w:rsidR="00AC3C1A" w:rsidRDefault="00C067C2">
            <w:pPr>
              <w:widowControl w:val="0"/>
              <w:spacing w:line="256" w:lineRule="auto"/>
            </w:pPr>
            <w:r>
              <w:rPr>
                <w:rFonts w:ascii="Times New Roman" w:hAnsi="Times New Roman" w:cs="Times New Roman"/>
                <w:sz w:val="20"/>
                <w:szCs w:val="20"/>
              </w:rPr>
              <w:t>0.063</w:t>
            </w:r>
          </w:p>
        </w:tc>
        <w:tc>
          <w:tcPr>
            <w:tcW w:w="842" w:type="dxa"/>
            <w:tcBorders>
              <w:top w:val="single" w:sz="4" w:space="0" w:color="000000"/>
              <w:left w:val="single" w:sz="4" w:space="0" w:color="000000"/>
              <w:bottom w:val="single" w:sz="4" w:space="0" w:color="000000"/>
              <w:right w:val="single" w:sz="4" w:space="0" w:color="000000"/>
            </w:tcBorders>
            <w:vAlign w:val="center"/>
          </w:tcPr>
          <w:p w14:paraId="504C33A3" w14:textId="77777777" w:rsidR="00AC3C1A" w:rsidRDefault="00C067C2">
            <w:pPr>
              <w:widowControl w:val="0"/>
              <w:spacing w:line="256" w:lineRule="auto"/>
            </w:pPr>
            <w:r>
              <w:rPr>
                <w:rFonts w:ascii="Times New Roman" w:hAnsi="Times New Roman" w:cs="Times New Roman"/>
                <w:sz w:val="20"/>
                <w:szCs w:val="20"/>
              </w:rPr>
              <w:t>-0.194</w:t>
            </w:r>
          </w:p>
        </w:tc>
        <w:tc>
          <w:tcPr>
            <w:tcW w:w="850" w:type="dxa"/>
            <w:tcBorders>
              <w:top w:val="single" w:sz="4" w:space="0" w:color="000000"/>
              <w:left w:val="single" w:sz="4" w:space="0" w:color="000000"/>
              <w:bottom w:val="single" w:sz="4" w:space="0" w:color="000000"/>
              <w:right w:val="single" w:sz="4" w:space="0" w:color="000000"/>
            </w:tcBorders>
            <w:vAlign w:val="center"/>
          </w:tcPr>
          <w:p w14:paraId="1665E61C" w14:textId="77777777" w:rsidR="00AC3C1A" w:rsidRDefault="00C067C2">
            <w:pPr>
              <w:widowControl w:val="0"/>
              <w:spacing w:line="256" w:lineRule="auto"/>
            </w:pPr>
            <w:r>
              <w:rPr>
                <w:rFonts w:ascii="Times New Roman" w:hAnsi="Times New Roman" w:cs="Times New Roman"/>
                <w:sz w:val="20"/>
                <w:szCs w:val="20"/>
              </w:rPr>
              <w:t>0.013</w:t>
            </w:r>
          </w:p>
        </w:tc>
        <w:tc>
          <w:tcPr>
            <w:tcW w:w="670" w:type="dxa"/>
            <w:tcBorders>
              <w:top w:val="single" w:sz="4" w:space="0" w:color="000000"/>
              <w:left w:val="single" w:sz="4" w:space="0" w:color="000000"/>
              <w:bottom w:val="single" w:sz="4" w:space="0" w:color="000000"/>
              <w:right w:val="single" w:sz="4" w:space="0" w:color="000000"/>
            </w:tcBorders>
            <w:vAlign w:val="center"/>
          </w:tcPr>
          <w:p w14:paraId="5E39773E"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5DA072C4" w14:textId="77777777" w:rsidR="00AC3C1A" w:rsidRDefault="00C067C2">
            <w:pPr>
              <w:widowControl w:val="0"/>
              <w:spacing w:line="256" w:lineRule="auto"/>
            </w:pPr>
            <w:r>
              <w:rPr>
                <w:rFonts w:ascii="Times New Roman" w:hAnsi="Times New Roman" w:cs="Times New Roman"/>
                <w:sz w:val="20"/>
                <w:szCs w:val="20"/>
              </w:rPr>
              <w:t>1820</w:t>
            </w:r>
          </w:p>
        </w:tc>
        <w:tc>
          <w:tcPr>
            <w:tcW w:w="913" w:type="dxa"/>
            <w:tcBorders>
              <w:top w:val="single" w:sz="4" w:space="0" w:color="000000"/>
              <w:left w:val="single" w:sz="4" w:space="0" w:color="000000"/>
              <w:bottom w:val="single" w:sz="4" w:space="0" w:color="000000"/>
              <w:right w:val="single" w:sz="4" w:space="0" w:color="000000"/>
            </w:tcBorders>
            <w:vAlign w:val="center"/>
          </w:tcPr>
          <w:p w14:paraId="6F5FC2F6" w14:textId="77777777" w:rsidR="00AC3C1A" w:rsidRDefault="00C067C2">
            <w:pPr>
              <w:widowControl w:val="0"/>
              <w:spacing w:line="256" w:lineRule="auto"/>
            </w:pPr>
            <w:r>
              <w:rPr>
                <w:rFonts w:ascii="Times New Roman" w:hAnsi="Times New Roman" w:cs="Times New Roman"/>
                <w:sz w:val="20"/>
                <w:szCs w:val="20"/>
              </w:rPr>
              <w:t>2530</w:t>
            </w:r>
          </w:p>
        </w:tc>
      </w:tr>
      <w:tr w:rsidR="00AC3C1A" w14:paraId="7F905618"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40ABE4EF" w14:textId="77777777" w:rsidR="00AC3C1A" w:rsidRDefault="00C067C2">
            <w:pPr>
              <w:widowControl w:val="0"/>
              <w:spacing w:line="256" w:lineRule="auto"/>
            </w:pPr>
            <w:r>
              <w:rPr>
                <w:rFonts w:ascii="Times New Roman" w:hAnsi="Times New Roman" w:cs="Times New Roman"/>
                <w:sz w:val="20"/>
                <w:szCs w:val="20"/>
              </w:rPr>
              <w:t>crop^2 * wet</w:t>
            </w:r>
          </w:p>
        </w:tc>
        <w:tc>
          <w:tcPr>
            <w:tcW w:w="853" w:type="dxa"/>
            <w:tcBorders>
              <w:top w:val="single" w:sz="4" w:space="0" w:color="000000"/>
              <w:left w:val="single" w:sz="4" w:space="0" w:color="000000"/>
              <w:bottom w:val="single" w:sz="4" w:space="0" w:color="000000"/>
              <w:right w:val="single" w:sz="4" w:space="0" w:color="000000"/>
            </w:tcBorders>
            <w:vAlign w:val="center"/>
          </w:tcPr>
          <w:p w14:paraId="1D7A7932" w14:textId="77777777" w:rsidR="00AC3C1A" w:rsidRDefault="00C067C2">
            <w:pPr>
              <w:widowControl w:val="0"/>
              <w:spacing w:line="256" w:lineRule="auto"/>
            </w:pPr>
            <w:r>
              <w:rPr>
                <w:rFonts w:ascii="Times New Roman" w:hAnsi="Times New Roman" w:cs="Times New Roman"/>
                <w:sz w:val="20"/>
                <w:szCs w:val="20"/>
              </w:rPr>
              <w:t>0.136</w:t>
            </w:r>
          </w:p>
        </w:tc>
        <w:tc>
          <w:tcPr>
            <w:tcW w:w="988" w:type="dxa"/>
            <w:tcBorders>
              <w:top w:val="single" w:sz="4" w:space="0" w:color="000000"/>
              <w:left w:val="single" w:sz="4" w:space="0" w:color="000000"/>
              <w:bottom w:val="single" w:sz="4" w:space="0" w:color="000000"/>
              <w:right w:val="single" w:sz="4" w:space="0" w:color="000000"/>
            </w:tcBorders>
            <w:vAlign w:val="center"/>
          </w:tcPr>
          <w:p w14:paraId="7E883ADE" w14:textId="77777777" w:rsidR="00AC3C1A" w:rsidRDefault="00C067C2">
            <w:pPr>
              <w:widowControl w:val="0"/>
              <w:spacing w:line="256" w:lineRule="auto"/>
            </w:pPr>
            <w:r>
              <w:rPr>
                <w:rFonts w:ascii="Times New Roman" w:hAnsi="Times New Roman" w:cs="Times New Roman"/>
                <w:sz w:val="20"/>
                <w:szCs w:val="20"/>
              </w:rPr>
              <w:t>0.136</w:t>
            </w:r>
          </w:p>
        </w:tc>
        <w:tc>
          <w:tcPr>
            <w:tcW w:w="711" w:type="dxa"/>
            <w:tcBorders>
              <w:top w:val="single" w:sz="4" w:space="0" w:color="000000"/>
              <w:left w:val="single" w:sz="4" w:space="0" w:color="000000"/>
              <w:bottom w:val="single" w:sz="4" w:space="0" w:color="000000"/>
              <w:right w:val="single" w:sz="4" w:space="0" w:color="000000"/>
            </w:tcBorders>
            <w:vAlign w:val="center"/>
          </w:tcPr>
          <w:p w14:paraId="4B475055" w14:textId="77777777" w:rsidR="00AC3C1A" w:rsidRDefault="00C067C2">
            <w:pPr>
              <w:widowControl w:val="0"/>
              <w:spacing w:line="256" w:lineRule="auto"/>
            </w:pPr>
            <w:r>
              <w:rPr>
                <w:rFonts w:ascii="Times New Roman" w:hAnsi="Times New Roman" w:cs="Times New Roman"/>
                <w:sz w:val="20"/>
                <w:szCs w:val="20"/>
              </w:rPr>
              <w:t>0.068</w:t>
            </w:r>
          </w:p>
        </w:tc>
        <w:tc>
          <w:tcPr>
            <w:tcW w:w="842" w:type="dxa"/>
            <w:tcBorders>
              <w:top w:val="single" w:sz="4" w:space="0" w:color="000000"/>
              <w:left w:val="single" w:sz="4" w:space="0" w:color="000000"/>
              <w:bottom w:val="single" w:sz="4" w:space="0" w:color="000000"/>
              <w:right w:val="single" w:sz="4" w:space="0" w:color="000000"/>
            </w:tcBorders>
            <w:vAlign w:val="center"/>
          </w:tcPr>
          <w:p w14:paraId="09E1A61F" w14:textId="77777777" w:rsidR="00AC3C1A" w:rsidRDefault="00C067C2">
            <w:pPr>
              <w:widowControl w:val="0"/>
              <w:spacing w:line="256" w:lineRule="auto"/>
            </w:pPr>
            <w:r>
              <w:rPr>
                <w:rFonts w:ascii="Times New Roman" w:hAnsi="Times New Roman" w:cs="Times New Roman"/>
                <w:sz w:val="20"/>
                <w:szCs w:val="20"/>
              </w:rPr>
              <w:t>0.022</w:t>
            </w:r>
          </w:p>
        </w:tc>
        <w:tc>
          <w:tcPr>
            <w:tcW w:w="850" w:type="dxa"/>
            <w:tcBorders>
              <w:top w:val="single" w:sz="4" w:space="0" w:color="000000"/>
              <w:left w:val="single" w:sz="4" w:space="0" w:color="000000"/>
              <w:bottom w:val="single" w:sz="4" w:space="0" w:color="000000"/>
              <w:right w:val="single" w:sz="4" w:space="0" w:color="000000"/>
            </w:tcBorders>
            <w:vAlign w:val="center"/>
          </w:tcPr>
          <w:p w14:paraId="30AEB38D" w14:textId="77777777" w:rsidR="00AC3C1A" w:rsidRDefault="00C067C2">
            <w:pPr>
              <w:widowControl w:val="0"/>
              <w:spacing w:line="256" w:lineRule="auto"/>
            </w:pPr>
            <w:r>
              <w:rPr>
                <w:rFonts w:ascii="Times New Roman" w:hAnsi="Times New Roman" w:cs="Times New Roman"/>
                <w:sz w:val="20"/>
                <w:szCs w:val="20"/>
              </w:rPr>
              <w:t>0.247</w:t>
            </w:r>
          </w:p>
        </w:tc>
        <w:tc>
          <w:tcPr>
            <w:tcW w:w="670" w:type="dxa"/>
            <w:tcBorders>
              <w:top w:val="single" w:sz="4" w:space="0" w:color="000000"/>
              <w:left w:val="single" w:sz="4" w:space="0" w:color="000000"/>
              <w:bottom w:val="single" w:sz="4" w:space="0" w:color="000000"/>
              <w:right w:val="single" w:sz="4" w:space="0" w:color="000000"/>
            </w:tcBorders>
            <w:vAlign w:val="center"/>
          </w:tcPr>
          <w:p w14:paraId="392AFC38"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411ABB92" w14:textId="77777777" w:rsidR="00AC3C1A" w:rsidRDefault="00C067C2">
            <w:pPr>
              <w:widowControl w:val="0"/>
              <w:spacing w:line="256" w:lineRule="auto"/>
            </w:pPr>
            <w:r>
              <w:rPr>
                <w:rFonts w:ascii="Times New Roman" w:hAnsi="Times New Roman" w:cs="Times New Roman"/>
                <w:sz w:val="20"/>
                <w:szCs w:val="20"/>
              </w:rPr>
              <w:t>2481</w:t>
            </w:r>
          </w:p>
        </w:tc>
        <w:tc>
          <w:tcPr>
            <w:tcW w:w="913" w:type="dxa"/>
            <w:tcBorders>
              <w:top w:val="single" w:sz="4" w:space="0" w:color="000000"/>
              <w:left w:val="single" w:sz="4" w:space="0" w:color="000000"/>
              <w:bottom w:val="single" w:sz="4" w:space="0" w:color="000000"/>
              <w:right w:val="single" w:sz="4" w:space="0" w:color="000000"/>
            </w:tcBorders>
            <w:vAlign w:val="center"/>
          </w:tcPr>
          <w:p w14:paraId="399AB7F7" w14:textId="77777777" w:rsidR="00AC3C1A" w:rsidRDefault="00C067C2">
            <w:pPr>
              <w:widowControl w:val="0"/>
              <w:spacing w:line="256" w:lineRule="auto"/>
            </w:pPr>
            <w:r>
              <w:rPr>
                <w:rFonts w:ascii="Times New Roman" w:hAnsi="Times New Roman" w:cs="Times New Roman"/>
                <w:sz w:val="20"/>
                <w:szCs w:val="20"/>
              </w:rPr>
              <w:t>3363</w:t>
            </w:r>
          </w:p>
        </w:tc>
      </w:tr>
      <w:tr w:rsidR="00AC3C1A" w14:paraId="1C2723D6"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5F43CEFA" w14:textId="77777777" w:rsidR="00AC3C1A" w:rsidRDefault="00C067C2">
            <w:pPr>
              <w:widowControl w:val="0"/>
              <w:spacing w:line="256" w:lineRule="auto"/>
            </w:pPr>
            <w:r>
              <w:rPr>
                <w:rFonts w:ascii="Times New Roman" w:hAnsi="Times New Roman" w:cs="Times New Roman"/>
                <w:sz w:val="20"/>
                <w:szCs w:val="20"/>
              </w:rPr>
              <w:t>wet^2 * urban</w:t>
            </w:r>
          </w:p>
        </w:tc>
        <w:tc>
          <w:tcPr>
            <w:tcW w:w="853" w:type="dxa"/>
            <w:tcBorders>
              <w:top w:val="single" w:sz="4" w:space="0" w:color="000000"/>
              <w:left w:val="single" w:sz="4" w:space="0" w:color="000000"/>
              <w:bottom w:val="single" w:sz="4" w:space="0" w:color="000000"/>
              <w:right w:val="single" w:sz="4" w:space="0" w:color="000000"/>
            </w:tcBorders>
            <w:vAlign w:val="center"/>
          </w:tcPr>
          <w:p w14:paraId="47683B31" w14:textId="77777777" w:rsidR="00AC3C1A" w:rsidRDefault="00C067C2">
            <w:pPr>
              <w:widowControl w:val="0"/>
              <w:spacing w:line="256" w:lineRule="auto"/>
            </w:pPr>
            <w:r>
              <w:rPr>
                <w:rFonts w:ascii="Times New Roman" w:hAnsi="Times New Roman" w:cs="Times New Roman"/>
                <w:sz w:val="20"/>
                <w:szCs w:val="20"/>
              </w:rPr>
              <w:t>-0.098</w:t>
            </w:r>
          </w:p>
        </w:tc>
        <w:tc>
          <w:tcPr>
            <w:tcW w:w="988" w:type="dxa"/>
            <w:tcBorders>
              <w:top w:val="single" w:sz="4" w:space="0" w:color="000000"/>
              <w:left w:val="single" w:sz="4" w:space="0" w:color="000000"/>
              <w:bottom w:val="single" w:sz="4" w:space="0" w:color="000000"/>
              <w:right w:val="single" w:sz="4" w:space="0" w:color="000000"/>
            </w:tcBorders>
            <w:vAlign w:val="center"/>
          </w:tcPr>
          <w:p w14:paraId="04B38FA3" w14:textId="77777777" w:rsidR="00AC3C1A" w:rsidRDefault="00C067C2">
            <w:pPr>
              <w:widowControl w:val="0"/>
              <w:spacing w:line="256" w:lineRule="auto"/>
            </w:pPr>
            <w:r>
              <w:rPr>
                <w:rFonts w:ascii="Times New Roman" w:hAnsi="Times New Roman" w:cs="Times New Roman"/>
                <w:sz w:val="20"/>
                <w:szCs w:val="20"/>
              </w:rPr>
              <w:t>-0.097</w:t>
            </w:r>
          </w:p>
        </w:tc>
        <w:tc>
          <w:tcPr>
            <w:tcW w:w="711" w:type="dxa"/>
            <w:tcBorders>
              <w:top w:val="single" w:sz="4" w:space="0" w:color="000000"/>
              <w:left w:val="single" w:sz="4" w:space="0" w:color="000000"/>
              <w:bottom w:val="single" w:sz="4" w:space="0" w:color="000000"/>
              <w:right w:val="single" w:sz="4" w:space="0" w:color="000000"/>
            </w:tcBorders>
            <w:vAlign w:val="center"/>
          </w:tcPr>
          <w:p w14:paraId="779A029B" w14:textId="77777777" w:rsidR="00AC3C1A" w:rsidRDefault="00C067C2">
            <w:pPr>
              <w:widowControl w:val="0"/>
              <w:spacing w:line="256" w:lineRule="auto"/>
            </w:pPr>
            <w:r>
              <w:rPr>
                <w:rFonts w:ascii="Times New Roman" w:hAnsi="Times New Roman" w:cs="Times New Roman"/>
                <w:sz w:val="20"/>
                <w:szCs w:val="20"/>
              </w:rPr>
              <w:t>0.102</w:t>
            </w:r>
          </w:p>
        </w:tc>
        <w:tc>
          <w:tcPr>
            <w:tcW w:w="842" w:type="dxa"/>
            <w:tcBorders>
              <w:top w:val="single" w:sz="4" w:space="0" w:color="000000"/>
              <w:left w:val="single" w:sz="4" w:space="0" w:color="000000"/>
              <w:bottom w:val="single" w:sz="4" w:space="0" w:color="000000"/>
              <w:right w:val="single" w:sz="4" w:space="0" w:color="000000"/>
            </w:tcBorders>
            <w:vAlign w:val="center"/>
          </w:tcPr>
          <w:p w14:paraId="6A62DC75" w14:textId="77777777" w:rsidR="00AC3C1A" w:rsidRDefault="00C067C2">
            <w:pPr>
              <w:widowControl w:val="0"/>
              <w:spacing w:line="256" w:lineRule="auto"/>
            </w:pPr>
            <w:r>
              <w:rPr>
                <w:rFonts w:ascii="Times New Roman" w:hAnsi="Times New Roman" w:cs="Times New Roman"/>
                <w:sz w:val="20"/>
                <w:szCs w:val="20"/>
              </w:rPr>
              <w:t>-0.269</w:t>
            </w:r>
          </w:p>
        </w:tc>
        <w:tc>
          <w:tcPr>
            <w:tcW w:w="850" w:type="dxa"/>
            <w:tcBorders>
              <w:top w:val="single" w:sz="4" w:space="0" w:color="000000"/>
              <w:left w:val="single" w:sz="4" w:space="0" w:color="000000"/>
              <w:bottom w:val="single" w:sz="4" w:space="0" w:color="000000"/>
              <w:right w:val="single" w:sz="4" w:space="0" w:color="000000"/>
            </w:tcBorders>
            <w:vAlign w:val="center"/>
          </w:tcPr>
          <w:p w14:paraId="6DB060EC" w14:textId="77777777" w:rsidR="00AC3C1A" w:rsidRDefault="00C067C2">
            <w:pPr>
              <w:widowControl w:val="0"/>
              <w:spacing w:line="256" w:lineRule="auto"/>
            </w:pPr>
            <w:r>
              <w:rPr>
                <w:rFonts w:ascii="Times New Roman" w:hAnsi="Times New Roman" w:cs="Times New Roman"/>
                <w:sz w:val="20"/>
                <w:szCs w:val="20"/>
              </w:rPr>
              <w:t>0.069</w:t>
            </w:r>
          </w:p>
        </w:tc>
        <w:tc>
          <w:tcPr>
            <w:tcW w:w="670" w:type="dxa"/>
            <w:tcBorders>
              <w:top w:val="single" w:sz="4" w:space="0" w:color="000000"/>
              <w:left w:val="single" w:sz="4" w:space="0" w:color="000000"/>
              <w:bottom w:val="single" w:sz="4" w:space="0" w:color="000000"/>
              <w:right w:val="single" w:sz="4" w:space="0" w:color="000000"/>
            </w:tcBorders>
            <w:vAlign w:val="center"/>
          </w:tcPr>
          <w:p w14:paraId="22833792"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1EF79D01" w14:textId="77777777" w:rsidR="00AC3C1A" w:rsidRDefault="00C067C2">
            <w:pPr>
              <w:widowControl w:val="0"/>
              <w:spacing w:line="256" w:lineRule="auto"/>
            </w:pPr>
            <w:r>
              <w:rPr>
                <w:rFonts w:ascii="Times New Roman" w:hAnsi="Times New Roman" w:cs="Times New Roman"/>
                <w:sz w:val="20"/>
                <w:szCs w:val="20"/>
              </w:rPr>
              <w:t>3311</w:t>
            </w:r>
          </w:p>
        </w:tc>
        <w:tc>
          <w:tcPr>
            <w:tcW w:w="913" w:type="dxa"/>
            <w:tcBorders>
              <w:top w:val="single" w:sz="4" w:space="0" w:color="000000"/>
              <w:left w:val="single" w:sz="4" w:space="0" w:color="000000"/>
              <w:bottom w:val="single" w:sz="4" w:space="0" w:color="000000"/>
              <w:right w:val="single" w:sz="4" w:space="0" w:color="000000"/>
            </w:tcBorders>
            <w:vAlign w:val="center"/>
          </w:tcPr>
          <w:p w14:paraId="1C4EF559" w14:textId="77777777" w:rsidR="00AC3C1A" w:rsidRDefault="00C067C2">
            <w:pPr>
              <w:widowControl w:val="0"/>
              <w:spacing w:line="256" w:lineRule="auto"/>
            </w:pPr>
            <w:r>
              <w:rPr>
                <w:rFonts w:ascii="Times New Roman" w:hAnsi="Times New Roman" w:cs="Times New Roman"/>
                <w:sz w:val="20"/>
                <w:szCs w:val="20"/>
              </w:rPr>
              <w:t>2922</w:t>
            </w:r>
          </w:p>
        </w:tc>
      </w:tr>
      <w:tr w:rsidR="00AC3C1A" w14:paraId="041BA6FF"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24968DAE" w14:textId="77777777" w:rsidR="00AC3C1A" w:rsidRDefault="00C067C2">
            <w:pPr>
              <w:widowControl w:val="0"/>
              <w:spacing w:line="256" w:lineRule="auto"/>
            </w:pPr>
            <w:r>
              <w:rPr>
                <w:rFonts w:ascii="Times New Roman" w:hAnsi="Times New Roman" w:cs="Times New Roman"/>
                <w:sz w:val="20"/>
                <w:szCs w:val="20"/>
              </w:rPr>
              <w:t>wet^2 * forest</w:t>
            </w:r>
          </w:p>
        </w:tc>
        <w:tc>
          <w:tcPr>
            <w:tcW w:w="853" w:type="dxa"/>
            <w:tcBorders>
              <w:top w:val="single" w:sz="4" w:space="0" w:color="000000"/>
              <w:left w:val="single" w:sz="4" w:space="0" w:color="000000"/>
              <w:bottom w:val="single" w:sz="4" w:space="0" w:color="000000"/>
              <w:right w:val="single" w:sz="4" w:space="0" w:color="000000"/>
            </w:tcBorders>
            <w:vAlign w:val="center"/>
          </w:tcPr>
          <w:p w14:paraId="3EC603E2" w14:textId="77777777" w:rsidR="00AC3C1A" w:rsidRDefault="00C067C2">
            <w:pPr>
              <w:widowControl w:val="0"/>
              <w:spacing w:line="256" w:lineRule="auto"/>
            </w:pPr>
            <w:r>
              <w:rPr>
                <w:rFonts w:ascii="Times New Roman" w:hAnsi="Times New Roman" w:cs="Times New Roman"/>
                <w:sz w:val="20"/>
                <w:szCs w:val="20"/>
              </w:rPr>
              <w:t>0.218</w:t>
            </w:r>
          </w:p>
        </w:tc>
        <w:tc>
          <w:tcPr>
            <w:tcW w:w="988" w:type="dxa"/>
            <w:tcBorders>
              <w:top w:val="single" w:sz="4" w:space="0" w:color="000000"/>
              <w:left w:val="single" w:sz="4" w:space="0" w:color="000000"/>
              <w:bottom w:val="single" w:sz="4" w:space="0" w:color="000000"/>
              <w:right w:val="single" w:sz="4" w:space="0" w:color="000000"/>
            </w:tcBorders>
            <w:vAlign w:val="center"/>
          </w:tcPr>
          <w:p w14:paraId="4D8FCD5E" w14:textId="77777777" w:rsidR="00AC3C1A" w:rsidRDefault="00C067C2">
            <w:pPr>
              <w:widowControl w:val="0"/>
              <w:spacing w:line="256" w:lineRule="auto"/>
            </w:pPr>
            <w:r>
              <w:rPr>
                <w:rFonts w:ascii="Times New Roman" w:hAnsi="Times New Roman" w:cs="Times New Roman"/>
                <w:sz w:val="20"/>
                <w:szCs w:val="20"/>
              </w:rPr>
              <w:t>0.218</w:t>
            </w:r>
          </w:p>
        </w:tc>
        <w:tc>
          <w:tcPr>
            <w:tcW w:w="711" w:type="dxa"/>
            <w:tcBorders>
              <w:top w:val="single" w:sz="4" w:space="0" w:color="000000"/>
              <w:left w:val="single" w:sz="4" w:space="0" w:color="000000"/>
              <w:bottom w:val="single" w:sz="4" w:space="0" w:color="000000"/>
              <w:right w:val="single" w:sz="4" w:space="0" w:color="000000"/>
            </w:tcBorders>
            <w:vAlign w:val="center"/>
          </w:tcPr>
          <w:p w14:paraId="20C667F1" w14:textId="77777777" w:rsidR="00AC3C1A" w:rsidRDefault="00C067C2">
            <w:pPr>
              <w:widowControl w:val="0"/>
              <w:spacing w:line="256" w:lineRule="auto"/>
            </w:pPr>
            <w:r>
              <w:rPr>
                <w:rFonts w:ascii="Times New Roman" w:hAnsi="Times New Roman" w:cs="Times New Roman"/>
                <w:sz w:val="20"/>
                <w:szCs w:val="20"/>
              </w:rPr>
              <w:t>0.059</w:t>
            </w:r>
          </w:p>
        </w:tc>
        <w:tc>
          <w:tcPr>
            <w:tcW w:w="842" w:type="dxa"/>
            <w:tcBorders>
              <w:top w:val="single" w:sz="4" w:space="0" w:color="000000"/>
              <w:left w:val="single" w:sz="4" w:space="0" w:color="000000"/>
              <w:bottom w:val="single" w:sz="4" w:space="0" w:color="000000"/>
              <w:right w:val="single" w:sz="4" w:space="0" w:color="000000"/>
            </w:tcBorders>
            <w:vAlign w:val="center"/>
          </w:tcPr>
          <w:p w14:paraId="768E4564" w14:textId="77777777" w:rsidR="00AC3C1A" w:rsidRDefault="00C067C2">
            <w:pPr>
              <w:widowControl w:val="0"/>
              <w:spacing w:line="256" w:lineRule="auto"/>
            </w:pPr>
            <w:r>
              <w:rPr>
                <w:rFonts w:ascii="Times New Roman" w:hAnsi="Times New Roman" w:cs="Times New Roman"/>
                <w:sz w:val="20"/>
                <w:szCs w:val="20"/>
              </w:rPr>
              <w:t>0.122</w:t>
            </w:r>
          </w:p>
        </w:tc>
        <w:tc>
          <w:tcPr>
            <w:tcW w:w="850" w:type="dxa"/>
            <w:tcBorders>
              <w:top w:val="single" w:sz="4" w:space="0" w:color="000000"/>
              <w:left w:val="single" w:sz="4" w:space="0" w:color="000000"/>
              <w:bottom w:val="single" w:sz="4" w:space="0" w:color="000000"/>
              <w:right w:val="single" w:sz="4" w:space="0" w:color="000000"/>
            </w:tcBorders>
            <w:vAlign w:val="center"/>
          </w:tcPr>
          <w:p w14:paraId="4B08FA0C" w14:textId="77777777" w:rsidR="00AC3C1A" w:rsidRDefault="00C067C2">
            <w:pPr>
              <w:widowControl w:val="0"/>
              <w:spacing w:line="256" w:lineRule="auto"/>
            </w:pPr>
            <w:r>
              <w:rPr>
                <w:rFonts w:ascii="Times New Roman" w:hAnsi="Times New Roman" w:cs="Times New Roman"/>
                <w:sz w:val="20"/>
                <w:szCs w:val="20"/>
              </w:rPr>
              <w:t>0.314</w:t>
            </w:r>
          </w:p>
        </w:tc>
        <w:tc>
          <w:tcPr>
            <w:tcW w:w="670" w:type="dxa"/>
            <w:tcBorders>
              <w:top w:val="single" w:sz="4" w:space="0" w:color="000000"/>
              <w:left w:val="single" w:sz="4" w:space="0" w:color="000000"/>
              <w:bottom w:val="single" w:sz="4" w:space="0" w:color="000000"/>
              <w:right w:val="single" w:sz="4" w:space="0" w:color="000000"/>
            </w:tcBorders>
            <w:vAlign w:val="center"/>
          </w:tcPr>
          <w:p w14:paraId="326D8DC7"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2FE4E8F4" w14:textId="77777777" w:rsidR="00AC3C1A" w:rsidRDefault="00C067C2">
            <w:pPr>
              <w:widowControl w:val="0"/>
              <w:spacing w:line="256" w:lineRule="auto"/>
            </w:pPr>
            <w:r>
              <w:rPr>
                <w:rFonts w:ascii="Times New Roman" w:hAnsi="Times New Roman" w:cs="Times New Roman"/>
                <w:sz w:val="20"/>
                <w:szCs w:val="20"/>
              </w:rPr>
              <w:t>2634</w:t>
            </w:r>
          </w:p>
        </w:tc>
        <w:tc>
          <w:tcPr>
            <w:tcW w:w="913" w:type="dxa"/>
            <w:tcBorders>
              <w:top w:val="single" w:sz="4" w:space="0" w:color="000000"/>
              <w:left w:val="single" w:sz="4" w:space="0" w:color="000000"/>
              <w:bottom w:val="single" w:sz="4" w:space="0" w:color="000000"/>
              <w:right w:val="single" w:sz="4" w:space="0" w:color="000000"/>
            </w:tcBorders>
            <w:vAlign w:val="center"/>
          </w:tcPr>
          <w:p w14:paraId="7BC9B46D" w14:textId="77777777" w:rsidR="00AC3C1A" w:rsidRDefault="00C067C2">
            <w:pPr>
              <w:widowControl w:val="0"/>
              <w:spacing w:line="256" w:lineRule="auto"/>
            </w:pPr>
            <w:r>
              <w:rPr>
                <w:rFonts w:ascii="Times New Roman" w:hAnsi="Times New Roman" w:cs="Times New Roman"/>
                <w:sz w:val="20"/>
                <w:szCs w:val="20"/>
              </w:rPr>
              <w:t>2525</w:t>
            </w:r>
          </w:p>
        </w:tc>
      </w:tr>
      <w:tr w:rsidR="00AC3C1A" w14:paraId="5160A9BF"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33E23F9B" w14:textId="77777777" w:rsidR="00AC3C1A" w:rsidRDefault="00C067C2">
            <w:pPr>
              <w:widowControl w:val="0"/>
              <w:spacing w:line="256" w:lineRule="auto"/>
            </w:pPr>
            <w:r>
              <w:rPr>
                <w:rFonts w:ascii="Times New Roman" w:hAnsi="Times New Roman" w:cs="Times New Roman"/>
                <w:sz w:val="20"/>
                <w:szCs w:val="20"/>
              </w:rPr>
              <w:t>wet^2 * grass</w:t>
            </w:r>
          </w:p>
        </w:tc>
        <w:tc>
          <w:tcPr>
            <w:tcW w:w="853" w:type="dxa"/>
            <w:tcBorders>
              <w:top w:val="single" w:sz="4" w:space="0" w:color="000000"/>
              <w:left w:val="single" w:sz="4" w:space="0" w:color="000000"/>
              <w:bottom w:val="single" w:sz="4" w:space="0" w:color="000000"/>
              <w:right w:val="single" w:sz="4" w:space="0" w:color="000000"/>
            </w:tcBorders>
            <w:vAlign w:val="center"/>
          </w:tcPr>
          <w:p w14:paraId="09AEF547" w14:textId="77777777" w:rsidR="00AC3C1A" w:rsidRDefault="00C067C2">
            <w:pPr>
              <w:widowControl w:val="0"/>
              <w:spacing w:line="256" w:lineRule="auto"/>
            </w:pPr>
            <w:r>
              <w:rPr>
                <w:rFonts w:ascii="Times New Roman" w:hAnsi="Times New Roman" w:cs="Times New Roman"/>
                <w:sz w:val="20"/>
                <w:szCs w:val="20"/>
              </w:rPr>
              <w:t>-0.205</w:t>
            </w:r>
          </w:p>
        </w:tc>
        <w:tc>
          <w:tcPr>
            <w:tcW w:w="988" w:type="dxa"/>
            <w:tcBorders>
              <w:top w:val="single" w:sz="4" w:space="0" w:color="000000"/>
              <w:left w:val="single" w:sz="4" w:space="0" w:color="000000"/>
              <w:bottom w:val="single" w:sz="4" w:space="0" w:color="000000"/>
              <w:right w:val="single" w:sz="4" w:space="0" w:color="000000"/>
            </w:tcBorders>
            <w:vAlign w:val="center"/>
          </w:tcPr>
          <w:p w14:paraId="180461B6" w14:textId="77777777" w:rsidR="00AC3C1A" w:rsidRDefault="00C067C2">
            <w:pPr>
              <w:widowControl w:val="0"/>
              <w:spacing w:line="256" w:lineRule="auto"/>
            </w:pPr>
            <w:r>
              <w:rPr>
                <w:rFonts w:ascii="Times New Roman" w:hAnsi="Times New Roman" w:cs="Times New Roman"/>
                <w:sz w:val="20"/>
                <w:szCs w:val="20"/>
              </w:rPr>
              <w:t>-0.205</w:t>
            </w:r>
          </w:p>
        </w:tc>
        <w:tc>
          <w:tcPr>
            <w:tcW w:w="711" w:type="dxa"/>
            <w:tcBorders>
              <w:top w:val="single" w:sz="4" w:space="0" w:color="000000"/>
              <w:left w:val="single" w:sz="4" w:space="0" w:color="000000"/>
              <w:bottom w:val="single" w:sz="4" w:space="0" w:color="000000"/>
              <w:right w:val="single" w:sz="4" w:space="0" w:color="000000"/>
            </w:tcBorders>
            <w:vAlign w:val="center"/>
          </w:tcPr>
          <w:p w14:paraId="7B255071" w14:textId="77777777" w:rsidR="00AC3C1A" w:rsidRDefault="00C067C2">
            <w:pPr>
              <w:widowControl w:val="0"/>
              <w:spacing w:line="256" w:lineRule="auto"/>
            </w:pPr>
            <w:r>
              <w:rPr>
                <w:rFonts w:ascii="Times New Roman" w:hAnsi="Times New Roman" w:cs="Times New Roman"/>
                <w:sz w:val="20"/>
                <w:szCs w:val="20"/>
              </w:rPr>
              <w:t>0.067</w:t>
            </w:r>
          </w:p>
        </w:tc>
        <w:tc>
          <w:tcPr>
            <w:tcW w:w="842" w:type="dxa"/>
            <w:tcBorders>
              <w:top w:val="single" w:sz="4" w:space="0" w:color="000000"/>
              <w:left w:val="single" w:sz="4" w:space="0" w:color="000000"/>
              <w:bottom w:val="single" w:sz="4" w:space="0" w:color="000000"/>
              <w:right w:val="single" w:sz="4" w:space="0" w:color="000000"/>
            </w:tcBorders>
            <w:vAlign w:val="center"/>
          </w:tcPr>
          <w:p w14:paraId="618BEA45" w14:textId="77777777" w:rsidR="00AC3C1A" w:rsidRDefault="00C067C2">
            <w:pPr>
              <w:widowControl w:val="0"/>
              <w:spacing w:line="256" w:lineRule="auto"/>
            </w:pPr>
            <w:r>
              <w:rPr>
                <w:rFonts w:ascii="Times New Roman" w:hAnsi="Times New Roman" w:cs="Times New Roman"/>
                <w:sz w:val="20"/>
                <w:szCs w:val="20"/>
              </w:rPr>
              <w:t>-0.314</w:t>
            </w:r>
          </w:p>
        </w:tc>
        <w:tc>
          <w:tcPr>
            <w:tcW w:w="850" w:type="dxa"/>
            <w:tcBorders>
              <w:top w:val="single" w:sz="4" w:space="0" w:color="000000"/>
              <w:left w:val="single" w:sz="4" w:space="0" w:color="000000"/>
              <w:bottom w:val="single" w:sz="4" w:space="0" w:color="000000"/>
              <w:right w:val="single" w:sz="4" w:space="0" w:color="000000"/>
            </w:tcBorders>
            <w:vAlign w:val="center"/>
          </w:tcPr>
          <w:p w14:paraId="4FA75692" w14:textId="77777777" w:rsidR="00AC3C1A" w:rsidRDefault="00C067C2">
            <w:pPr>
              <w:widowControl w:val="0"/>
              <w:spacing w:line="256" w:lineRule="auto"/>
            </w:pPr>
            <w:r>
              <w:rPr>
                <w:rFonts w:ascii="Times New Roman" w:hAnsi="Times New Roman" w:cs="Times New Roman"/>
                <w:sz w:val="20"/>
                <w:szCs w:val="20"/>
              </w:rPr>
              <w:t>-0.094</w:t>
            </w:r>
          </w:p>
        </w:tc>
        <w:tc>
          <w:tcPr>
            <w:tcW w:w="670" w:type="dxa"/>
            <w:tcBorders>
              <w:top w:val="single" w:sz="4" w:space="0" w:color="000000"/>
              <w:left w:val="single" w:sz="4" w:space="0" w:color="000000"/>
              <w:bottom w:val="single" w:sz="4" w:space="0" w:color="000000"/>
              <w:right w:val="single" w:sz="4" w:space="0" w:color="000000"/>
            </w:tcBorders>
            <w:vAlign w:val="center"/>
          </w:tcPr>
          <w:p w14:paraId="61B10264" w14:textId="77777777" w:rsidR="00AC3C1A" w:rsidRDefault="00C067C2">
            <w:pPr>
              <w:widowControl w:val="0"/>
              <w:spacing w:line="256" w:lineRule="auto"/>
            </w:pPr>
            <w:r>
              <w:rPr>
                <w:rFonts w:ascii="Times New Roman" w:hAnsi="Times New Roman" w:cs="Times New Roman"/>
                <w:sz w:val="20"/>
                <w:szCs w:val="20"/>
              </w:rPr>
              <w:t>1.004</w:t>
            </w:r>
          </w:p>
        </w:tc>
        <w:tc>
          <w:tcPr>
            <w:tcW w:w="1025" w:type="dxa"/>
            <w:tcBorders>
              <w:top w:val="single" w:sz="4" w:space="0" w:color="000000"/>
              <w:left w:val="single" w:sz="4" w:space="0" w:color="000000"/>
              <w:bottom w:val="single" w:sz="4" w:space="0" w:color="000000"/>
              <w:right w:val="single" w:sz="4" w:space="0" w:color="000000"/>
            </w:tcBorders>
            <w:vAlign w:val="center"/>
          </w:tcPr>
          <w:p w14:paraId="5EB5B0FC" w14:textId="77777777" w:rsidR="00AC3C1A" w:rsidRDefault="00C067C2">
            <w:pPr>
              <w:widowControl w:val="0"/>
              <w:spacing w:line="256" w:lineRule="auto"/>
            </w:pPr>
            <w:r>
              <w:rPr>
                <w:rFonts w:ascii="Times New Roman" w:hAnsi="Times New Roman" w:cs="Times New Roman"/>
                <w:sz w:val="20"/>
                <w:szCs w:val="20"/>
              </w:rPr>
              <w:t>2252</w:t>
            </w:r>
          </w:p>
        </w:tc>
        <w:tc>
          <w:tcPr>
            <w:tcW w:w="913" w:type="dxa"/>
            <w:tcBorders>
              <w:top w:val="single" w:sz="4" w:space="0" w:color="000000"/>
              <w:left w:val="single" w:sz="4" w:space="0" w:color="000000"/>
              <w:bottom w:val="single" w:sz="4" w:space="0" w:color="000000"/>
              <w:right w:val="single" w:sz="4" w:space="0" w:color="000000"/>
            </w:tcBorders>
            <w:vAlign w:val="center"/>
          </w:tcPr>
          <w:p w14:paraId="7B539AA5" w14:textId="77777777" w:rsidR="00AC3C1A" w:rsidRDefault="00C067C2">
            <w:pPr>
              <w:widowControl w:val="0"/>
              <w:spacing w:line="256" w:lineRule="auto"/>
            </w:pPr>
            <w:r>
              <w:rPr>
                <w:rFonts w:ascii="Times New Roman" w:hAnsi="Times New Roman" w:cs="Times New Roman"/>
                <w:sz w:val="20"/>
                <w:szCs w:val="20"/>
              </w:rPr>
              <w:t>2903</w:t>
            </w:r>
          </w:p>
        </w:tc>
      </w:tr>
      <w:tr w:rsidR="00AC3C1A" w14:paraId="62315151"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045CDD55" w14:textId="77777777" w:rsidR="00AC3C1A" w:rsidRDefault="00C067C2">
            <w:pPr>
              <w:widowControl w:val="0"/>
              <w:spacing w:line="256" w:lineRule="auto"/>
            </w:pPr>
            <w:r>
              <w:rPr>
                <w:rFonts w:ascii="Times New Roman" w:hAnsi="Times New Roman" w:cs="Times New Roman"/>
                <w:sz w:val="20"/>
                <w:szCs w:val="20"/>
              </w:rPr>
              <w:t>wet^2 * crop</w:t>
            </w:r>
          </w:p>
        </w:tc>
        <w:tc>
          <w:tcPr>
            <w:tcW w:w="853" w:type="dxa"/>
            <w:tcBorders>
              <w:top w:val="single" w:sz="4" w:space="0" w:color="000000"/>
              <w:left w:val="single" w:sz="4" w:space="0" w:color="000000"/>
              <w:bottom w:val="single" w:sz="4" w:space="0" w:color="000000"/>
              <w:right w:val="single" w:sz="4" w:space="0" w:color="000000"/>
            </w:tcBorders>
            <w:vAlign w:val="center"/>
          </w:tcPr>
          <w:p w14:paraId="79A3AA4A" w14:textId="77777777" w:rsidR="00AC3C1A" w:rsidRDefault="00C067C2">
            <w:pPr>
              <w:widowControl w:val="0"/>
              <w:spacing w:line="256" w:lineRule="auto"/>
            </w:pPr>
            <w:r>
              <w:rPr>
                <w:rFonts w:ascii="Times New Roman" w:hAnsi="Times New Roman" w:cs="Times New Roman"/>
                <w:sz w:val="20"/>
                <w:szCs w:val="20"/>
              </w:rPr>
              <w:t>0.189</w:t>
            </w:r>
          </w:p>
        </w:tc>
        <w:tc>
          <w:tcPr>
            <w:tcW w:w="988" w:type="dxa"/>
            <w:tcBorders>
              <w:top w:val="single" w:sz="4" w:space="0" w:color="000000"/>
              <w:left w:val="single" w:sz="4" w:space="0" w:color="000000"/>
              <w:bottom w:val="single" w:sz="4" w:space="0" w:color="000000"/>
              <w:right w:val="single" w:sz="4" w:space="0" w:color="000000"/>
            </w:tcBorders>
            <w:vAlign w:val="center"/>
          </w:tcPr>
          <w:p w14:paraId="16C8E3BA" w14:textId="77777777" w:rsidR="00AC3C1A" w:rsidRDefault="00C067C2">
            <w:pPr>
              <w:widowControl w:val="0"/>
              <w:spacing w:line="256" w:lineRule="auto"/>
            </w:pPr>
            <w:r>
              <w:rPr>
                <w:rFonts w:ascii="Times New Roman" w:hAnsi="Times New Roman" w:cs="Times New Roman"/>
                <w:sz w:val="20"/>
                <w:szCs w:val="20"/>
              </w:rPr>
              <w:t>0.190</w:t>
            </w:r>
          </w:p>
        </w:tc>
        <w:tc>
          <w:tcPr>
            <w:tcW w:w="711" w:type="dxa"/>
            <w:tcBorders>
              <w:top w:val="single" w:sz="4" w:space="0" w:color="000000"/>
              <w:left w:val="single" w:sz="4" w:space="0" w:color="000000"/>
              <w:bottom w:val="single" w:sz="4" w:space="0" w:color="000000"/>
              <w:right w:val="single" w:sz="4" w:space="0" w:color="000000"/>
            </w:tcBorders>
            <w:vAlign w:val="center"/>
          </w:tcPr>
          <w:p w14:paraId="33D52060" w14:textId="77777777" w:rsidR="00AC3C1A" w:rsidRDefault="00C067C2">
            <w:pPr>
              <w:widowControl w:val="0"/>
              <w:spacing w:line="256" w:lineRule="auto"/>
            </w:pPr>
            <w:r>
              <w:rPr>
                <w:rFonts w:ascii="Times New Roman" w:hAnsi="Times New Roman" w:cs="Times New Roman"/>
                <w:sz w:val="20"/>
                <w:szCs w:val="20"/>
              </w:rPr>
              <w:t>0.059</w:t>
            </w:r>
          </w:p>
        </w:tc>
        <w:tc>
          <w:tcPr>
            <w:tcW w:w="842" w:type="dxa"/>
            <w:tcBorders>
              <w:top w:val="single" w:sz="4" w:space="0" w:color="000000"/>
              <w:left w:val="single" w:sz="4" w:space="0" w:color="000000"/>
              <w:bottom w:val="single" w:sz="4" w:space="0" w:color="000000"/>
              <w:right w:val="single" w:sz="4" w:space="0" w:color="000000"/>
            </w:tcBorders>
            <w:vAlign w:val="center"/>
          </w:tcPr>
          <w:p w14:paraId="1247D97F" w14:textId="77777777" w:rsidR="00AC3C1A" w:rsidRDefault="00C067C2">
            <w:pPr>
              <w:widowControl w:val="0"/>
              <w:spacing w:line="256" w:lineRule="auto"/>
            </w:pPr>
            <w:r>
              <w:rPr>
                <w:rFonts w:ascii="Times New Roman" w:hAnsi="Times New Roman" w:cs="Times New Roman"/>
                <w:sz w:val="20"/>
                <w:szCs w:val="20"/>
              </w:rPr>
              <w:t>0.091</w:t>
            </w:r>
          </w:p>
        </w:tc>
        <w:tc>
          <w:tcPr>
            <w:tcW w:w="850" w:type="dxa"/>
            <w:tcBorders>
              <w:top w:val="single" w:sz="4" w:space="0" w:color="000000"/>
              <w:left w:val="single" w:sz="4" w:space="0" w:color="000000"/>
              <w:bottom w:val="single" w:sz="4" w:space="0" w:color="000000"/>
              <w:right w:val="single" w:sz="4" w:space="0" w:color="000000"/>
            </w:tcBorders>
            <w:vAlign w:val="center"/>
          </w:tcPr>
          <w:p w14:paraId="696F8FB6" w14:textId="77777777" w:rsidR="00AC3C1A" w:rsidRDefault="00C067C2">
            <w:pPr>
              <w:widowControl w:val="0"/>
              <w:spacing w:line="256" w:lineRule="auto"/>
            </w:pPr>
            <w:r>
              <w:rPr>
                <w:rFonts w:ascii="Times New Roman" w:hAnsi="Times New Roman" w:cs="Times New Roman"/>
                <w:sz w:val="20"/>
                <w:szCs w:val="20"/>
              </w:rPr>
              <w:t>0.284</w:t>
            </w:r>
          </w:p>
        </w:tc>
        <w:tc>
          <w:tcPr>
            <w:tcW w:w="670" w:type="dxa"/>
            <w:tcBorders>
              <w:top w:val="single" w:sz="4" w:space="0" w:color="000000"/>
              <w:left w:val="single" w:sz="4" w:space="0" w:color="000000"/>
              <w:bottom w:val="single" w:sz="4" w:space="0" w:color="000000"/>
              <w:right w:val="single" w:sz="4" w:space="0" w:color="000000"/>
            </w:tcBorders>
            <w:vAlign w:val="center"/>
          </w:tcPr>
          <w:p w14:paraId="77E92A41"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47070A75" w14:textId="77777777" w:rsidR="00AC3C1A" w:rsidRDefault="00C067C2">
            <w:pPr>
              <w:widowControl w:val="0"/>
              <w:spacing w:line="256" w:lineRule="auto"/>
            </w:pPr>
            <w:r>
              <w:rPr>
                <w:rFonts w:ascii="Times New Roman" w:hAnsi="Times New Roman" w:cs="Times New Roman"/>
                <w:sz w:val="20"/>
                <w:szCs w:val="20"/>
              </w:rPr>
              <w:t>2791</w:t>
            </w:r>
          </w:p>
        </w:tc>
        <w:tc>
          <w:tcPr>
            <w:tcW w:w="913" w:type="dxa"/>
            <w:tcBorders>
              <w:top w:val="single" w:sz="4" w:space="0" w:color="000000"/>
              <w:left w:val="single" w:sz="4" w:space="0" w:color="000000"/>
              <w:bottom w:val="single" w:sz="4" w:space="0" w:color="000000"/>
              <w:right w:val="single" w:sz="4" w:space="0" w:color="000000"/>
            </w:tcBorders>
            <w:vAlign w:val="center"/>
          </w:tcPr>
          <w:p w14:paraId="7428F44E" w14:textId="77777777" w:rsidR="00AC3C1A" w:rsidRDefault="00C067C2">
            <w:pPr>
              <w:widowControl w:val="0"/>
              <w:spacing w:line="256" w:lineRule="auto"/>
            </w:pPr>
            <w:r>
              <w:rPr>
                <w:rFonts w:ascii="Times New Roman" w:hAnsi="Times New Roman" w:cs="Times New Roman"/>
                <w:sz w:val="20"/>
                <w:szCs w:val="20"/>
              </w:rPr>
              <w:t>3057</w:t>
            </w:r>
          </w:p>
        </w:tc>
      </w:tr>
      <w:tr w:rsidR="00AC3C1A" w14:paraId="4CD9AC7F" w14:textId="77777777" w:rsidTr="00267D1D">
        <w:tc>
          <w:tcPr>
            <w:tcW w:w="9256" w:type="dxa"/>
            <w:gridSpan w:val="9"/>
            <w:tcBorders>
              <w:top w:val="single" w:sz="4" w:space="0" w:color="000000"/>
              <w:left w:val="single" w:sz="4" w:space="0" w:color="000000"/>
              <w:bottom w:val="single" w:sz="4" w:space="0" w:color="000000"/>
              <w:right w:val="single" w:sz="4" w:space="0" w:color="000000"/>
            </w:tcBorders>
            <w:vAlign w:val="center"/>
          </w:tcPr>
          <w:p w14:paraId="631C3993" w14:textId="33B8FB39" w:rsidR="00AC3C1A" w:rsidRDefault="00C067C2">
            <w:pPr>
              <w:widowControl w:val="0"/>
              <w:spacing w:line="256" w:lineRule="auto"/>
            </w:pPr>
            <w:r>
              <w:rPr>
                <w:rFonts w:ascii="Times New Roman" w:eastAsia="Roboto" w:hAnsi="Times New Roman" w:cs="Times New Roman"/>
                <w:i/>
                <w:iCs/>
                <w:color w:val="111111"/>
              </w:rPr>
              <w:t>Temporal l</w:t>
            </w:r>
            <w:r w:rsidR="00DF1F06">
              <w:rPr>
                <w:rFonts w:ascii="Times New Roman" w:eastAsia="Roboto" w:hAnsi="Times New Roman" w:cs="Times New Roman"/>
                <w:i/>
                <w:iCs/>
                <w:color w:val="111111"/>
              </w:rPr>
              <w:t>egacy</w:t>
            </w:r>
            <w:r>
              <w:rPr>
                <w:rFonts w:ascii="Times New Roman" w:eastAsia="Roboto" w:hAnsi="Times New Roman" w:cs="Times New Roman"/>
                <w:i/>
                <w:iCs/>
                <w:color w:val="111111"/>
              </w:rPr>
              <w:t xml:space="preserve"> model [Eq. 7]</w:t>
            </w:r>
          </w:p>
        </w:tc>
      </w:tr>
      <w:tr w:rsidR="00AC3C1A" w14:paraId="6CE10717"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55BB53C9" w14:textId="77777777" w:rsidR="00AC3C1A" w:rsidRDefault="00C067C2">
            <w:pPr>
              <w:widowControl w:val="0"/>
              <w:spacing w:line="256" w:lineRule="auto"/>
            </w:pPr>
            <w:r>
              <w:rPr>
                <w:rFonts w:ascii="Times New Roman" w:eastAsia="Roboto" w:hAnsi="Times New Roman" w:cs="Times New Roman"/>
                <w:color w:val="111111"/>
                <w:sz w:val="20"/>
                <w:szCs w:val="20"/>
              </w:rPr>
              <w:t>γ pos urban</w:t>
            </w:r>
          </w:p>
        </w:tc>
        <w:tc>
          <w:tcPr>
            <w:tcW w:w="853" w:type="dxa"/>
            <w:tcBorders>
              <w:top w:val="single" w:sz="4" w:space="0" w:color="000000"/>
              <w:left w:val="single" w:sz="4" w:space="0" w:color="000000"/>
              <w:bottom w:val="single" w:sz="4" w:space="0" w:color="000000"/>
              <w:right w:val="single" w:sz="4" w:space="0" w:color="000000"/>
            </w:tcBorders>
            <w:vAlign w:val="center"/>
          </w:tcPr>
          <w:p w14:paraId="0E8A2315" w14:textId="77777777" w:rsidR="00AC3C1A" w:rsidRDefault="00C067C2">
            <w:pPr>
              <w:widowControl w:val="0"/>
              <w:spacing w:line="256" w:lineRule="auto"/>
            </w:pPr>
            <w:r>
              <w:rPr>
                <w:rFonts w:ascii="Times New Roman" w:hAnsi="Times New Roman" w:cs="Times New Roman"/>
                <w:sz w:val="20"/>
                <w:szCs w:val="20"/>
              </w:rPr>
              <w:t>0.490</w:t>
            </w:r>
          </w:p>
        </w:tc>
        <w:tc>
          <w:tcPr>
            <w:tcW w:w="988" w:type="dxa"/>
            <w:tcBorders>
              <w:top w:val="single" w:sz="4" w:space="0" w:color="000000"/>
              <w:left w:val="single" w:sz="4" w:space="0" w:color="000000"/>
              <w:bottom w:val="single" w:sz="4" w:space="0" w:color="000000"/>
              <w:right w:val="single" w:sz="4" w:space="0" w:color="000000"/>
            </w:tcBorders>
            <w:vAlign w:val="center"/>
          </w:tcPr>
          <w:p w14:paraId="6470A708" w14:textId="77777777" w:rsidR="00AC3C1A" w:rsidRDefault="00C067C2">
            <w:pPr>
              <w:widowControl w:val="0"/>
              <w:spacing w:line="256" w:lineRule="auto"/>
            </w:pPr>
            <w:r>
              <w:rPr>
                <w:rFonts w:ascii="Times New Roman" w:hAnsi="Times New Roman" w:cs="Times New Roman"/>
                <w:sz w:val="20"/>
                <w:szCs w:val="20"/>
              </w:rPr>
              <w:t>0.474</w:t>
            </w:r>
          </w:p>
        </w:tc>
        <w:tc>
          <w:tcPr>
            <w:tcW w:w="711" w:type="dxa"/>
            <w:tcBorders>
              <w:top w:val="single" w:sz="4" w:space="0" w:color="000000"/>
              <w:left w:val="single" w:sz="4" w:space="0" w:color="000000"/>
              <w:bottom w:val="single" w:sz="4" w:space="0" w:color="000000"/>
              <w:right w:val="single" w:sz="4" w:space="0" w:color="000000"/>
            </w:tcBorders>
            <w:vAlign w:val="center"/>
          </w:tcPr>
          <w:p w14:paraId="50C4C5E8" w14:textId="77777777" w:rsidR="00AC3C1A" w:rsidRDefault="00C067C2">
            <w:pPr>
              <w:widowControl w:val="0"/>
              <w:spacing w:line="256" w:lineRule="auto"/>
            </w:pPr>
            <w:r>
              <w:rPr>
                <w:rFonts w:ascii="Times New Roman" w:hAnsi="Times New Roman" w:cs="Times New Roman"/>
                <w:sz w:val="20"/>
                <w:szCs w:val="20"/>
              </w:rPr>
              <w:t>0.291</w:t>
            </w:r>
          </w:p>
        </w:tc>
        <w:tc>
          <w:tcPr>
            <w:tcW w:w="842" w:type="dxa"/>
            <w:tcBorders>
              <w:top w:val="single" w:sz="4" w:space="0" w:color="000000"/>
              <w:left w:val="single" w:sz="4" w:space="0" w:color="000000"/>
              <w:bottom w:val="single" w:sz="4" w:space="0" w:color="000000"/>
              <w:right w:val="single" w:sz="4" w:space="0" w:color="000000"/>
            </w:tcBorders>
            <w:vAlign w:val="center"/>
          </w:tcPr>
          <w:p w14:paraId="27E9339E" w14:textId="77777777" w:rsidR="00AC3C1A" w:rsidRDefault="00C067C2">
            <w:pPr>
              <w:widowControl w:val="0"/>
              <w:spacing w:line="256" w:lineRule="auto"/>
            </w:pPr>
            <w:r>
              <w:rPr>
                <w:rFonts w:ascii="Times New Roman" w:hAnsi="Times New Roman" w:cs="Times New Roman"/>
                <w:sz w:val="20"/>
                <w:szCs w:val="20"/>
              </w:rPr>
              <w:t>0.045</w:t>
            </w:r>
          </w:p>
        </w:tc>
        <w:tc>
          <w:tcPr>
            <w:tcW w:w="850" w:type="dxa"/>
            <w:tcBorders>
              <w:top w:val="single" w:sz="4" w:space="0" w:color="000000"/>
              <w:left w:val="single" w:sz="4" w:space="0" w:color="000000"/>
              <w:bottom w:val="single" w:sz="4" w:space="0" w:color="000000"/>
              <w:right w:val="single" w:sz="4" w:space="0" w:color="000000"/>
            </w:tcBorders>
            <w:vAlign w:val="center"/>
          </w:tcPr>
          <w:p w14:paraId="386E022D" w14:textId="77777777" w:rsidR="00AC3C1A" w:rsidRDefault="00C067C2">
            <w:pPr>
              <w:widowControl w:val="0"/>
              <w:spacing w:line="256" w:lineRule="auto"/>
            </w:pPr>
            <w:r>
              <w:rPr>
                <w:rFonts w:ascii="Times New Roman" w:hAnsi="Times New Roman" w:cs="Times New Roman"/>
                <w:sz w:val="20"/>
                <w:szCs w:val="20"/>
              </w:rPr>
              <w:t>0.949</w:t>
            </w:r>
          </w:p>
        </w:tc>
        <w:tc>
          <w:tcPr>
            <w:tcW w:w="670" w:type="dxa"/>
            <w:tcBorders>
              <w:top w:val="single" w:sz="4" w:space="0" w:color="000000"/>
              <w:left w:val="single" w:sz="4" w:space="0" w:color="000000"/>
              <w:bottom w:val="single" w:sz="4" w:space="0" w:color="000000"/>
              <w:right w:val="single" w:sz="4" w:space="0" w:color="000000"/>
            </w:tcBorders>
            <w:vAlign w:val="center"/>
          </w:tcPr>
          <w:p w14:paraId="6F5640A7"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5AFB2B5F" w14:textId="77777777" w:rsidR="00AC3C1A" w:rsidRDefault="00C067C2">
            <w:pPr>
              <w:widowControl w:val="0"/>
              <w:spacing w:line="256" w:lineRule="auto"/>
            </w:pPr>
            <w:r>
              <w:rPr>
                <w:rFonts w:ascii="Times New Roman" w:hAnsi="Times New Roman" w:cs="Times New Roman"/>
                <w:sz w:val="20"/>
                <w:szCs w:val="20"/>
              </w:rPr>
              <w:t>8017</w:t>
            </w:r>
          </w:p>
        </w:tc>
        <w:tc>
          <w:tcPr>
            <w:tcW w:w="913" w:type="dxa"/>
            <w:tcBorders>
              <w:top w:val="single" w:sz="4" w:space="0" w:color="000000"/>
              <w:left w:val="single" w:sz="4" w:space="0" w:color="000000"/>
              <w:bottom w:val="single" w:sz="4" w:space="0" w:color="000000"/>
              <w:right w:val="single" w:sz="4" w:space="0" w:color="000000"/>
            </w:tcBorders>
            <w:vAlign w:val="center"/>
          </w:tcPr>
          <w:p w14:paraId="70BBBA25" w14:textId="77777777" w:rsidR="00AC3C1A" w:rsidRDefault="00C067C2">
            <w:pPr>
              <w:widowControl w:val="0"/>
              <w:spacing w:line="256" w:lineRule="auto"/>
            </w:pPr>
            <w:r>
              <w:rPr>
                <w:rFonts w:ascii="Times New Roman" w:hAnsi="Times New Roman" w:cs="Times New Roman"/>
                <w:sz w:val="20"/>
                <w:szCs w:val="20"/>
              </w:rPr>
              <w:t>2720</w:t>
            </w:r>
          </w:p>
        </w:tc>
      </w:tr>
      <w:tr w:rsidR="00AC3C1A" w14:paraId="40787715"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0FD9DBB2" w14:textId="77777777" w:rsidR="00AC3C1A" w:rsidRDefault="00C067C2">
            <w:pPr>
              <w:widowControl w:val="0"/>
              <w:spacing w:line="256" w:lineRule="auto"/>
            </w:pPr>
            <w:r>
              <w:rPr>
                <w:rFonts w:ascii="Times New Roman" w:eastAsia="Roboto" w:hAnsi="Times New Roman" w:cs="Times New Roman"/>
                <w:color w:val="111111"/>
                <w:sz w:val="20"/>
                <w:szCs w:val="20"/>
              </w:rPr>
              <w:t>γ pos forest</w:t>
            </w:r>
          </w:p>
        </w:tc>
        <w:tc>
          <w:tcPr>
            <w:tcW w:w="853" w:type="dxa"/>
            <w:tcBorders>
              <w:top w:val="single" w:sz="4" w:space="0" w:color="000000"/>
              <w:left w:val="single" w:sz="4" w:space="0" w:color="000000"/>
              <w:bottom w:val="single" w:sz="4" w:space="0" w:color="000000"/>
              <w:right w:val="single" w:sz="4" w:space="0" w:color="000000"/>
            </w:tcBorders>
            <w:vAlign w:val="center"/>
          </w:tcPr>
          <w:p w14:paraId="33CDE327" w14:textId="77777777" w:rsidR="00AC3C1A" w:rsidRDefault="00C067C2">
            <w:pPr>
              <w:widowControl w:val="0"/>
              <w:spacing w:line="256" w:lineRule="auto"/>
            </w:pPr>
            <w:r>
              <w:rPr>
                <w:rFonts w:ascii="Times New Roman" w:hAnsi="Times New Roman" w:cs="Times New Roman"/>
                <w:sz w:val="20"/>
                <w:szCs w:val="20"/>
              </w:rPr>
              <w:t>0.397</w:t>
            </w:r>
          </w:p>
        </w:tc>
        <w:tc>
          <w:tcPr>
            <w:tcW w:w="988" w:type="dxa"/>
            <w:tcBorders>
              <w:top w:val="single" w:sz="4" w:space="0" w:color="000000"/>
              <w:left w:val="single" w:sz="4" w:space="0" w:color="000000"/>
              <w:bottom w:val="single" w:sz="4" w:space="0" w:color="000000"/>
              <w:right w:val="single" w:sz="4" w:space="0" w:color="000000"/>
            </w:tcBorders>
            <w:vAlign w:val="center"/>
          </w:tcPr>
          <w:p w14:paraId="7C901E70" w14:textId="77777777" w:rsidR="00AC3C1A" w:rsidRDefault="00C067C2">
            <w:pPr>
              <w:widowControl w:val="0"/>
              <w:spacing w:line="256" w:lineRule="auto"/>
            </w:pPr>
            <w:r>
              <w:rPr>
                <w:rFonts w:ascii="Times New Roman" w:hAnsi="Times New Roman" w:cs="Times New Roman"/>
                <w:sz w:val="20"/>
                <w:szCs w:val="20"/>
              </w:rPr>
              <w:t>0.344</w:t>
            </w:r>
          </w:p>
        </w:tc>
        <w:tc>
          <w:tcPr>
            <w:tcW w:w="711" w:type="dxa"/>
            <w:tcBorders>
              <w:top w:val="single" w:sz="4" w:space="0" w:color="000000"/>
              <w:left w:val="single" w:sz="4" w:space="0" w:color="000000"/>
              <w:bottom w:val="single" w:sz="4" w:space="0" w:color="000000"/>
              <w:right w:val="single" w:sz="4" w:space="0" w:color="000000"/>
            </w:tcBorders>
            <w:vAlign w:val="center"/>
          </w:tcPr>
          <w:p w14:paraId="3FECB5A2" w14:textId="77777777" w:rsidR="00AC3C1A" w:rsidRDefault="00C067C2">
            <w:pPr>
              <w:widowControl w:val="0"/>
              <w:spacing w:line="256" w:lineRule="auto"/>
            </w:pPr>
            <w:r>
              <w:rPr>
                <w:rFonts w:ascii="Times New Roman" w:hAnsi="Times New Roman" w:cs="Times New Roman"/>
                <w:sz w:val="20"/>
                <w:szCs w:val="20"/>
              </w:rPr>
              <w:t>0.277</w:t>
            </w:r>
          </w:p>
        </w:tc>
        <w:tc>
          <w:tcPr>
            <w:tcW w:w="842" w:type="dxa"/>
            <w:tcBorders>
              <w:top w:val="single" w:sz="4" w:space="0" w:color="000000"/>
              <w:left w:val="single" w:sz="4" w:space="0" w:color="000000"/>
              <w:bottom w:val="single" w:sz="4" w:space="0" w:color="000000"/>
              <w:right w:val="single" w:sz="4" w:space="0" w:color="000000"/>
            </w:tcBorders>
            <w:vAlign w:val="center"/>
          </w:tcPr>
          <w:p w14:paraId="7700E6EF" w14:textId="77777777" w:rsidR="00AC3C1A" w:rsidRDefault="00C067C2">
            <w:pPr>
              <w:widowControl w:val="0"/>
              <w:spacing w:line="256" w:lineRule="auto"/>
            </w:pPr>
            <w:r>
              <w:rPr>
                <w:rFonts w:ascii="Times New Roman" w:hAnsi="Times New Roman" w:cs="Times New Roman"/>
                <w:sz w:val="20"/>
                <w:szCs w:val="20"/>
              </w:rPr>
              <w:t>0.032</w:t>
            </w:r>
          </w:p>
        </w:tc>
        <w:tc>
          <w:tcPr>
            <w:tcW w:w="850" w:type="dxa"/>
            <w:tcBorders>
              <w:top w:val="single" w:sz="4" w:space="0" w:color="000000"/>
              <w:left w:val="single" w:sz="4" w:space="0" w:color="000000"/>
              <w:bottom w:val="single" w:sz="4" w:space="0" w:color="000000"/>
              <w:right w:val="single" w:sz="4" w:space="0" w:color="000000"/>
            </w:tcBorders>
            <w:vAlign w:val="center"/>
          </w:tcPr>
          <w:p w14:paraId="78A84BEB" w14:textId="77777777" w:rsidR="00AC3C1A" w:rsidRDefault="00C067C2">
            <w:pPr>
              <w:widowControl w:val="0"/>
              <w:spacing w:line="256" w:lineRule="auto"/>
            </w:pPr>
            <w:r>
              <w:rPr>
                <w:rFonts w:ascii="Times New Roman" w:hAnsi="Times New Roman" w:cs="Times New Roman"/>
                <w:sz w:val="20"/>
                <w:szCs w:val="20"/>
              </w:rPr>
              <w:t>0.909</w:t>
            </w:r>
          </w:p>
        </w:tc>
        <w:tc>
          <w:tcPr>
            <w:tcW w:w="670" w:type="dxa"/>
            <w:tcBorders>
              <w:top w:val="single" w:sz="4" w:space="0" w:color="000000"/>
              <w:left w:val="single" w:sz="4" w:space="0" w:color="000000"/>
              <w:bottom w:val="single" w:sz="4" w:space="0" w:color="000000"/>
              <w:right w:val="single" w:sz="4" w:space="0" w:color="000000"/>
            </w:tcBorders>
            <w:vAlign w:val="center"/>
          </w:tcPr>
          <w:p w14:paraId="6B756231"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1144DA54" w14:textId="77777777" w:rsidR="00AC3C1A" w:rsidRDefault="00C067C2">
            <w:pPr>
              <w:widowControl w:val="0"/>
              <w:spacing w:line="256" w:lineRule="auto"/>
            </w:pPr>
            <w:r>
              <w:rPr>
                <w:rFonts w:ascii="Times New Roman" w:hAnsi="Times New Roman" w:cs="Times New Roman"/>
                <w:sz w:val="20"/>
                <w:szCs w:val="20"/>
              </w:rPr>
              <w:t>5538</w:t>
            </w:r>
          </w:p>
        </w:tc>
        <w:tc>
          <w:tcPr>
            <w:tcW w:w="913" w:type="dxa"/>
            <w:tcBorders>
              <w:top w:val="single" w:sz="4" w:space="0" w:color="000000"/>
              <w:left w:val="single" w:sz="4" w:space="0" w:color="000000"/>
              <w:bottom w:val="single" w:sz="4" w:space="0" w:color="000000"/>
              <w:right w:val="single" w:sz="4" w:space="0" w:color="000000"/>
            </w:tcBorders>
            <w:vAlign w:val="center"/>
          </w:tcPr>
          <w:p w14:paraId="19788AFB" w14:textId="77777777" w:rsidR="00AC3C1A" w:rsidRDefault="00C067C2">
            <w:pPr>
              <w:widowControl w:val="0"/>
              <w:spacing w:line="256" w:lineRule="auto"/>
            </w:pPr>
            <w:r>
              <w:rPr>
                <w:rFonts w:ascii="Times New Roman" w:hAnsi="Times New Roman" w:cs="Times New Roman"/>
                <w:sz w:val="20"/>
                <w:szCs w:val="20"/>
              </w:rPr>
              <w:t>2592</w:t>
            </w:r>
          </w:p>
        </w:tc>
      </w:tr>
      <w:tr w:rsidR="00AC3C1A" w14:paraId="7D54B5E7"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687D276F" w14:textId="77777777" w:rsidR="00AC3C1A" w:rsidRDefault="00C067C2">
            <w:pPr>
              <w:widowControl w:val="0"/>
              <w:spacing w:line="256" w:lineRule="auto"/>
            </w:pPr>
            <w:r>
              <w:rPr>
                <w:rFonts w:ascii="Times New Roman" w:eastAsia="Roboto" w:hAnsi="Times New Roman" w:cs="Times New Roman"/>
                <w:color w:val="111111"/>
                <w:sz w:val="20"/>
                <w:szCs w:val="20"/>
              </w:rPr>
              <w:t>γ pos grass</w:t>
            </w:r>
          </w:p>
        </w:tc>
        <w:tc>
          <w:tcPr>
            <w:tcW w:w="853" w:type="dxa"/>
            <w:tcBorders>
              <w:top w:val="single" w:sz="4" w:space="0" w:color="000000"/>
              <w:left w:val="single" w:sz="4" w:space="0" w:color="000000"/>
              <w:bottom w:val="single" w:sz="4" w:space="0" w:color="000000"/>
              <w:right w:val="single" w:sz="4" w:space="0" w:color="000000"/>
            </w:tcBorders>
            <w:vAlign w:val="center"/>
          </w:tcPr>
          <w:p w14:paraId="245EC01E" w14:textId="77777777" w:rsidR="00AC3C1A" w:rsidRDefault="00C067C2">
            <w:pPr>
              <w:widowControl w:val="0"/>
              <w:spacing w:line="256" w:lineRule="auto"/>
            </w:pPr>
            <w:r>
              <w:rPr>
                <w:rFonts w:ascii="Times New Roman" w:hAnsi="Times New Roman" w:cs="Times New Roman"/>
                <w:sz w:val="20"/>
                <w:szCs w:val="20"/>
              </w:rPr>
              <w:t>0.194</w:t>
            </w:r>
          </w:p>
        </w:tc>
        <w:tc>
          <w:tcPr>
            <w:tcW w:w="988" w:type="dxa"/>
            <w:tcBorders>
              <w:top w:val="single" w:sz="4" w:space="0" w:color="000000"/>
              <w:left w:val="single" w:sz="4" w:space="0" w:color="000000"/>
              <w:bottom w:val="single" w:sz="4" w:space="0" w:color="000000"/>
              <w:right w:val="single" w:sz="4" w:space="0" w:color="000000"/>
            </w:tcBorders>
            <w:vAlign w:val="center"/>
          </w:tcPr>
          <w:p w14:paraId="61FCFCDD" w14:textId="77777777" w:rsidR="00AC3C1A" w:rsidRDefault="00C067C2">
            <w:pPr>
              <w:widowControl w:val="0"/>
              <w:spacing w:line="256" w:lineRule="auto"/>
            </w:pPr>
            <w:r>
              <w:rPr>
                <w:rFonts w:ascii="Times New Roman" w:hAnsi="Times New Roman" w:cs="Times New Roman"/>
                <w:sz w:val="20"/>
                <w:szCs w:val="20"/>
              </w:rPr>
              <w:t>0.136</w:t>
            </w:r>
          </w:p>
        </w:tc>
        <w:tc>
          <w:tcPr>
            <w:tcW w:w="711" w:type="dxa"/>
            <w:tcBorders>
              <w:top w:val="single" w:sz="4" w:space="0" w:color="000000"/>
              <w:left w:val="single" w:sz="4" w:space="0" w:color="000000"/>
              <w:bottom w:val="single" w:sz="4" w:space="0" w:color="000000"/>
              <w:right w:val="single" w:sz="4" w:space="0" w:color="000000"/>
            </w:tcBorders>
            <w:vAlign w:val="center"/>
          </w:tcPr>
          <w:p w14:paraId="417D8C71" w14:textId="77777777" w:rsidR="00AC3C1A" w:rsidRDefault="00C067C2">
            <w:pPr>
              <w:widowControl w:val="0"/>
              <w:spacing w:line="256" w:lineRule="auto"/>
            </w:pPr>
            <w:r>
              <w:rPr>
                <w:rFonts w:ascii="Times New Roman" w:hAnsi="Times New Roman" w:cs="Times New Roman"/>
                <w:sz w:val="20"/>
                <w:szCs w:val="20"/>
              </w:rPr>
              <w:t>0.186</w:t>
            </w:r>
          </w:p>
        </w:tc>
        <w:tc>
          <w:tcPr>
            <w:tcW w:w="842" w:type="dxa"/>
            <w:tcBorders>
              <w:top w:val="single" w:sz="4" w:space="0" w:color="000000"/>
              <w:left w:val="single" w:sz="4" w:space="0" w:color="000000"/>
              <w:bottom w:val="single" w:sz="4" w:space="0" w:color="000000"/>
              <w:right w:val="single" w:sz="4" w:space="0" w:color="000000"/>
            </w:tcBorders>
            <w:vAlign w:val="center"/>
          </w:tcPr>
          <w:p w14:paraId="0881A2F2" w14:textId="77777777" w:rsidR="00AC3C1A" w:rsidRDefault="00C067C2">
            <w:pPr>
              <w:widowControl w:val="0"/>
              <w:spacing w:line="256" w:lineRule="auto"/>
            </w:pPr>
            <w:r>
              <w:rPr>
                <w:rFonts w:ascii="Times New Roman" w:hAnsi="Times New Roman" w:cs="Times New Roman"/>
                <w:sz w:val="20"/>
                <w:szCs w:val="20"/>
              </w:rPr>
              <w:t>0.013</w:t>
            </w:r>
          </w:p>
        </w:tc>
        <w:tc>
          <w:tcPr>
            <w:tcW w:w="850" w:type="dxa"/>
            <w:tcBorders>
              <w:top w:val="single" w:sz="4" w:space="0" w:color="000000"/>
              <w:left w:val="single" w:sz="4" w:space="0" w:color="000000"/>
              <w:bottom w:val="single" w:sz="4" w:space="0" w:color="000000"/>
              <w:right w:val="single" w:sz="4" w:space="0" w:color="000000"/>
            </w:tcBorders>
            <w:vAlign w:val="center"/>
          </w:tcPr>
          <w:p w14:paraId="7054D3DC" w14:textId="77777777" w:rsidR="00AC3C1A" w:rsidRDefault="00C067C2">
            <w:pPr>
              <w:widowControl w:val="0"/>
              <w:spacing w:line="256" w:lineRule="auto"/>
            </w:pPr>
            <w:r>
              <w:rPr>
                <w:rFonts w:ascii="Times New Roman" w:hAnsi="Times New Roman" w:cs="Times New Roman"/>
                <w:sz w:val="20"/>
                <w:szCs w:val="20"/>
              </w:rPr>
              <w:t>0.603</w:t>
            </w:r>
          </w:p>
        </w:tc>
        <w:tc>
          <w:tcPr>
            <w:tcW w:w="670" w:type="dxa"/>
            <w:tcBorders>
              <w:top w:val="single" w:sz="4" w:space="0" w:color="000000"/>
              <w:left w:val="single" w:sz="4" w:space="0" w:color="000000"/>
              <w:bottom w:val="single" w:sz="4" w:space="0" w:color="000000"/>
              <w:right w:val="single" w:sz="4" w:space="0" w:color="000000"/>
            </w:tcBorders>
            <w:vAlign w:val="center"/>
          </w:tcPr>
          <w:p w14:paraId="015096BD"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0BB36EDC" w14:textId="77777777" w:rsidR="00AC3C1A" w:rsidRDefault="00C067C2">
            <w:pPr>
              <w:widowControl w:val="0"/>
              <w:spacing w:line="256" w:lineRule="auto"/>
            </w:pPr>
            <w:r>
              <w:rPr>
                <w:rFonts w:ascii="Times New Roman" w:hAnsi="Times New Roman" w:cs="Times New Roman"/>
                <w:sz w:val="20"/>
                <w:szCs w:val="20"/>
              </w:rPr>
              <w:t>3451</w:t>
            </w:r>
          </w:p>
        </w:tc>
        <w:tc>
          <w:tcPr>
            <w:tcW w:w="913" w:type="dxa"/>
            <w:tcBorders>
              <w:top w:val="single" w:sz="4" w:space="0" w:color="000000"/>
              <w:left w:val="single" w:sz="4" w:space="0" w:color="000000"/>
              <w:bottom w:val="single" w:sz="4" w:space="0" w:color="000000"/>
              <w:right w:val="single" w:sz="4" w:space="0" w:color="000000"/>
            </w:tcBorders>
            <w:vAlign w:val="center"/>
          </w:tcPr>
          <w:p w14:paraId="7DB0A91D" w14:textId="77777777" w:rsidR="00AC3C1A" w:rsidRDefault="00C067C2">
            <w:pPr>
              <w:widowControl w:val="0"/>
              <w:spacing w:line="256" w:lineRule="auto"/>
            </w:pPr>
            <w:r>
              <w:rPr>
                <w:rFonts w:ascii="Times New Roman" w:hAnsi="Times New Roman" w:cs="Times New Roman"/>
                <w:sz w:val="20"/>
                <w:szCs w:val="20"/>
              </w:rPr>
              <w:t>2489</w:t>
            </w:r>
          </w:p>
        </w:tc>
      </w:tr>
      <w:tr w:rsidR="00AC3C1A" w14:paraId="056847BB"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35D36AF6" w14:textId="77777777" w:rsidR="00AC3C1A" w:rsidRDefault="00C067C2">
            <w:pPr>
              <w:widowControl w:val="0"/>
              <w:spacing w:line="256" w:lineRule="auto"/>
            </w:pPr>
            <w:r>
              <w:rPr>
                <w:rFonts w:ascii="Times New Roman" w:eastAsia="Roboto" w:hAnsi="Times New Roman" w:cs="Times New Roman"/>
                <w:color w:val="111111"/>
                <w:sz w:val="20"/>
                <w:szCs w:val="20"/>
              </w:rPr>
              <w:t>γ pos crop</w:t>
            </w:r>
          </w:p>
        </w:tc>
        <w:tc>
          <w:tcPr>
            <w:tcW w:w="853" w:type="dxa"/>
            <w:tcBorders>
              <w:top w:val="single" w:sz="4" w:space="0" w:color="000000"/>
              <w:left w:val="single" w:sz="4" w:space="0" w:color="000000"/>
              <w:bottom w:val="single" w:sz="4" w:space="0" w:color="000000"/>
              <w:right w:val="single" w:sz="4" w:space="0" w:color="000000"/>
            </w:tcBorders>
            <w:vAlign w:val="center"/>
          </w:tcPr>
          <w:p w14:paraId="0ABB2594" w14:textId="77777777" w:rsidR="00AC3C1A" w:rsidRDefault="00C067C2">
            <w:pPr>
              <w:widowControl w:val="0"/>
              <w:spacing w:line="256" w:lineRule="auto"/>
            </w:pPr>
            <w:r>
              <w:rPr>
                <w:rFonts w:ascii="Times New Roman" w:hAnsi="Times New Roman" w:cs="Times New Roman"/>
                <w:sz w:val="20"/>
                <w:szCs w:val="20"/>
              </w:rPr>
              <w:t>0.462</w:t>
            </w:r>
          </w:p>
        </w:tc>
        <w:tc>
          <w:tcPr>
            <w:tcW w:w="988" w:type="dxa"/>
            <w:tcBorders>
              <w:top w:val="single" w:sz="4" w:space="0" w:color="000000"/>
              <w:left w:val="single" w:sz="4" w:space="0" w:color="000000"/>
              <w:bottom w:val="single" w:sz="4" w:space="0" w:color="000000"/>
              <w:right w:val="single" w:sz="4" w:space="0" w:color="000000"/>
            </w:tcBorders>
            <w:vAlign w:val="center"/>
          </w:tcPr>
          <w:p w14:paraId="489D59CF" w14:textId="77777777" w:rsidR="00AC3C1A" w:rsidRDefault="00C067C2">
            <w:pPr>
              <w:widowControl w:val="0"/>
              <w:spacing w:line="256" w:lineRule="auto"/>
            </w:pPr>
            <w:r>
              <w:rPr>
                <w:rFonts w:ascii="Times New Roman" w:hAnsi="Times New Roman" w:cs="Times New Roman"/>
                <w:sz w:val="20"/>
                <w:szCs w:val="20"/>
              </w:rPr>
              <w:t>0.446</w:t>
            </w:r>
          </w:p>
        </w:tc>
        <w:tc>
          <w:tcPr>
            <w:tcW w:w="711" w:type="dxa"/>
            <w:tcBorders>
              <w:top w:val="single" w:sz="4" w:space="0" w:color="000000"/>
              <w:left w:val="single" w:sz="4" w:space="0" w:color="000000"/>
              <w:bottom w:val="single" w:sz="4" w:space="0" w:color="000000"/>
              <w:right w:val="single" w:sz="4" w:space="0" w:color="000000"/>
            </w:tcBorders>
            <w:vAlign w:val="center"/>
          </w:tcPr>
          <w:p w14:paraId="578B3922" w14:textId="77777777" w:rsidR="00AC3C1A" w:rsidRDefault="00C067C2">
            <w:pPr>
              <w:widowControl w:val="0"/>
              <w:spacing w:line="256" w:lineRule="auto"/>
            </w:pPr>
            <w:r>
              <w:rPr>
                <w:rFonts w:ascii="Times New Roman" w:hAnsi="Times New Roman" w:cs="Times New Roman"/>
                <w:sz w:val="20"/>
                <w:szCs w:val="20"/>
              </w:rPr>
              <w:t>0.276</w:t>
            </w:r>
          </w:p>
        </w:tc>
        <w:tc>
          <w:tcPr>
            <w:tcW w:w="842" w:type="dxa"/>
            <w:tcBorders>
              <w:top w:val="single" w:sz="4" w:space="0" w:color="000000"/>
              <w:left w:val="single" w:sz="4" w:space="0" w:color="000000"/>
              <w:bottom w:val="single" w:sz="4" w:space="0" w:color="000000"/>
              <w:right w:val="single" w:sz="4" w:space="0" w:color="000000"/>
            </w:tcBorders>
            <w:vAlign w:val="center"/>
          </w:tcPr>
          <w:p w14:paraId="131BAC83" w14:textId="77777777" w:rsidR="00AC3C1A" w:rsidRDefault="00C067C2">
            <w:pPr>
              <w:widowControl w:val="0"/>
              <w:spacing w:line="256" w:lineRule="auto"/>
            </w:pPr>
            <w:r>
              <w:rPr>
                <w:rFonts w:ascii="Times New Roman" w:hAnsi="Times New Roman" w:cs="Times New Roman"/>
                <w:sz w:val="20"/>
                <w:szCs w:val="20"/>
              </w:rPr>
              <w:t>0.055</w:t>
            </w:r>
          </w:p>
        </w:tc>
        <w:tc>
          <w:tcPr>
            <w:tcW w:w="850" w:type="dxa"/>
            <w:tcBorders>
              <w:top w:val="single" w:sz="4" w:space="0" w:color="000000"/>
              <w:left w:val="single" w:sz="4" w:space="0" w:color="000000"/>
              <w:bottom w:val="single" w:sz="4" w:space="0" w:color="000000"/>
              <w:right w:val="single" w:sz="4" w:space="0" w:color="000000"/>
            </w:tcBorders>
            <w:vAlign w:val="center"/>
          </w:tcPr>
          <w:p w14:paraId="27B5EB4B" w14:textId="77777777" w:rsidR="00AC3C1A" w:rsidRDefault="00C067C2">
            <w:pPr>
              <w:widowControl w:val="0"/>
              <w:spacing w:line="256" w:lineRule="auto"/>
            </w:pPr>
            <w:r>
              <w:rPr>
                <w:rFonts w:ascii="Times New Roman" w:hAnsi="Times New Roman" w:cs="Times New Roman"/>
                <w:sz w:val="20"/>
                <w:szCs w:val="20"/>
              </w:rPr>
              <w:t>0.926</w:t>
            </w:r>
          </w:p>
        </w:tc>
        <w:tc>
          <w:tcPr>
            <w:tcW w:w="670" w:type="dxa"/>
            <w:tcBorders>
              <w:top w:val="single" w:sz="4" w:space="0" w:color="000000"/>
              <w:left w:val="single" w:sz="4" w:space="0" w:color="000000"/>
              <w:bottom w:val="single" w:sz="4" w:space="0" w:color="000000"/>
              <w:right w:val="single" w:sz="4" w:space="0" w:color="000000"/>
            </w:tcBorders>
            <w:vAlign w:val="center"/>
          </w:tcPr>
          <w:p w14:paraId="09105D96" w14:textId="77777777" w:rsidR="00AC3C1A" w:rsidRDefault="00C067C2">
            <w:pPr>
              <w:widowControl w:val="0"/>
              <w:spacing w:line="256" w:lineRule="auto"/>
            </w:pPr>
            <w:r>
              <w:rPr>
                <w:rFonts w:ascii="Times New Roman" w:hAnsi="Times New Roman" w:cs="Times New Roman"/>
                <w:sz w:val="20"/>
                <w:szCs w:val="20"/>
              </w:rPr>
              <w:t>1.003</w:t>
            </w:r>
          </w:p>
        </w:tc>
        <w:tc>
          <w:tcPr>
            <w:tcW w:w="1025" w:type="dxa"/>
            <w:tcBorders>
              <w:top w:val="single" w:sz="4" w:space="0" w:color="000000"/>
              <w:left w:val="single" w:sz="4" w:space="0" w:color="000000"/>
              <w:bottom w:val="single" w:sz="4" w:space="0" w:color="000000"/>
              <w:right w:val="single" w:sz="4" w:space="0" w:color="000000"/>
            </w:tcBorders>
            <w:vAlign w:val="center"/>
          </w:tcPr>
          <w:p w14:paraId="53E305F4" w14:textId="77777777" w:rsidR="00AC3C1A" w:rsidRDefault="00C067C2">
            <w:pPr>
              <w:widowControl w:val="0"/>
              <w:spacing w:line="256" w:lineRule="auto"/>
            </w:pPr>
            <w:r>
              <w:rPr>
                <w:rFonts w:ascii="Times New Roman" w:hAnsi="Times New Roman" w:cs="Times New Roman"/>
                <w:sz w:val="20"/>
                <w:szCs w:val="20"/>
              </w:rPr>
              <w:t>6575</w:t>
            </w:r>
          </w:p>
        </w:tc>
        <w:tc>
          <w:tcPr>
            <w:tcW w:w="913" w:type="dxa"/>
            <w:tcBorders>
              <w:top w:val="single" w:sz="4" w:space="0" w:color="000000"/>
              <w:left w:val="single" w:sz="4" w:space="0" w:color="000000"/>
              <w:bottom w:val="single" w:sz="4" w:space="0" w:color="000000"/>
              <w:right w:val="single" w:sz="4" w:space="0" w:color="000000"/>
            </w:tcBorders>
            <w:vAlign w:val="center"/>
          </w:tcPr>
          <w:p w14:paraId="47683FE6" w14:textId="77777777" w:rsidR="00AC3C1A" w:rsidRDefault="00C067C2">
            <w:pPr>
              <w:widowControl w:val="0"/>
              <w:spacing w:line="256" w:lineRule="auto"/>
            </w:pPr>
            <w:r>
              <w:rPr>
                <w:rFonts w:ascii="Times New Roman" w:hAnsi="Times New Roman" w:cs="Times New Roman"/>
                <w:sz w:val="20"/>
                <w:szCs w:val="20"/>
              </w:rPr>
              <w:t>2288</w:t>
            </w:r>
          </w:p>
        </w:tc>
      </w:tr>
      <w:tr w:rsidR="00AC3C1A" w14:paraId="4ED73AB8"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0C947700" w14:textId="77777777" w:rsidR="00AC3C1A" w:rsidRDefault="00C067C2">
            <w:pPr>
              <w:widowControl w:val="0"/>
              <w:spacing w:line="256" w:lineRule="auto"/>
            </w:pPr>
            <w:r>
              <w:rPr>
                <w:rFonts w:ascii="Times New Roman" w:eastAsia="Roboto" w:hAnsi="Times New Roman" w:cs="Times New Roman"/>
                <w:color w:val="111111"/>
                <w:sz w:val="20"/>
                <w:szCs w:val="20"/>
              </w:rPr>
              <w:t>γ pos wet</w:t>
            </w:r>
          </w:p>
        </w:tc>
        <w:tc>
          <w:tcPr>
            <w:tcW w:w="853" w:type="dxa"/>
            <w:tcBorders>
              <w:top w:val="single" w:sz="4" w:space="0" w:color="000000"/>
              <w:left w:val="single" w:sz="4" w:space="0" w:color="000000"/>
              <w:bottom w:val="single" w:sz="4" w:space="0" w:color="000000"/>
              <w:right w:val="single" w:sz="4" w:space="0" w:color="000000"/>
            </w:tcBorders>
            <w:vAlign w:val="center"/>
          </w:tcPr>
          <w:p w14:paraId="36A5F8F7" w14:textId="77777777" w:rsidR="00AC3C1A" w:rsidRDefault="00C067C2">
            <w:pPr>
              <w:widowControl w:val="0"/>
              <w:spacing w:line="256" w:lineRule="auto"/>
            </w:pPr>
            <w:r>
              <w:rPr>
                <w:rFonts w:ascii="Times New Roman" w:hAnsi="Times New Roman" w:cs="Times New Roman"/>
                <w:sz w:val="20"/>
                <w:szCs w:val="20"/>
              </w:rPr>
              <w:t>0.385</w:t>
            </w:r>
          </w:p>
        </w:tc>
        <w:tc>
          <w:tcPr>
            <w:tcW w:w="988" w:type="dxa"/>
            <w:tcBorders>
              <w:top w:val="single" w:sz="4" w:space="0" w:color="000000"/>
              <w:left w:val="single" w:sz="4" w:space="0" w:color="000000"/>
              <w:bottom w:val="single" w:sz="4" w:space="0" w:color="000000"/>
              <w:right w:val="single" w:sz="4" w:space="0" w:color="000000"/>
            </w:tcBorders>
            <w:vAlign w:val="center"/>
          </w:tcPr>
          <w:p w14:paraId="184CFDE4" w14:textId="77777777" w:rsidR="00AC3C1A" w:rsidRDefault="00C067C2">
            <w:pPr>
              <w:widowControl w:val="0"/>
              <w:spacing w:line="256" w:lineRule="auto"/>
            </w:pPr>
            <w:r>
              <w:rPr>
                <w:rFonts w:ascii="Times New Roman" w:hAnsi="Times New Roman" w:cs="Times New Roman"/>
                <w:sz w:val="20"/>
                <w:szCs w:val="20"/>
              </w:rPr>
              <w:t>0.324</w:t>
            </w:r>
          </w:p>
        </w:tc>
        <w:tc>
          <w:tcPr>
            <w:tcW w:w="711" w:type="dxa"/>
            <w:tcBorders>
              <w:top w:val="single" w:sz="4" w:space="0" w:color="000000"/>
              <w:left w:val="single" w:sz="4" w:space="0" w:color="000000"/>
              <w:bottom w:val="single" w:sz="4" w:space="0" w:color="000000"/>
              <w:right w:val="single" w:sz="4" w:space="0" w:color="000000"/>
            </w:tcBorders>
            <w:vAlign w:val="center"/>
          </w:tcPr>
          <w:p w14:paraId="5CB4C55B" w14:textId="77777777" w:rsidR="00AC3C1A" w:rsidRDefault="00C067C2">
            <w:pPr>
              <w:widowControl w:val="0"/>
              <w:spacing w:line="256" w:lineRule="auto"/>
            </w:pPr>
            <w:r>
              <w:rPr>
                <w:rFonts w:ascii="Times New Roman" w:hAnsi="Times New Roman" w:cs="Times New Roman"/>
                <w:sz w:val="20"/>
                <w:szCs w:val="20"/>
              </w:rPr>
              <w:t>0.291</w:t>
            </w:r>
          </w:p>
        </w:tc>
        <w:tc>
          <w:tcPr>
            <w:tcW w:w="842" w:type="dxa"/>
            <w:tcBorders>
              <w:top w:val="single" w:sz="4" w:space="0" w:color="000000"/>
              <w:left w:val="single" w:sz="4" w:space="0" w:color="000000"/>
              <w:bottom w:val="single" w:sz="4" w:space="0" w:color="000000"/>
              <w:right w:val="single" w:sz="4" w:space="0" w:color="000000"/>
            </w:tcBorders>
            <w:vAlign w:val="center"/>
          </w:tcPr>
          <w:p w14:paraId="1E04105F" w14:textId="77777777" w:rsidR="00AC3C1A" w:rsidRDefault="00C067C2">
            <w:pPr>
              <w:widowControl w:val="0"/>
              <w:spacing w:line="256" w:lineRule="auto"/>
            </w:pPr>
            <w:r>
              <w:rPr>
                <w:rFonts w:ascii="Times New Roman" w:hAnsi="Times New Roman" w:cs="Times New Roman"/>
                <w:sz w:val="20"/>
                <w:szCs w:val="20"/>
              </w:rPr>
              <w:t>0.022</w:t>
            </w:r>
          </w:p>
        </w:tc>
        <w:tc>
          <w:tcPr>
            <w:tcW w:w="850" w:type="dxa"/>
            <w:tcBorders>
              <w:top w:val="single" w:sz="4" w:space="0" w:color="000000"/>
              <w:left w:val="single" w:sz="4" w:space="0" w:color="000000"/>
              <w:bottom w:val="single" w:sz="4" w:space="0" w:color="000000"/>
              <w:right w:val="single" w:sz="4" w:space="0" w:color="000000"/>
            </w:tcBorders>
            <w:vAlign w:val="center"/>
          </w:tcPr>
          <w:p w14:paraId="1CF4DDF6" w14:textId="77777777" w:rsidR="00AC3C1A" w:rsidRDefault="00C067C2">
            <w:pPr>
              <w:widowControl w:val="0"/>
              <w:spacing w:line="256" w:lineRule="auto"/>
            </w:pPr>
            <w:r>
              <w:rPr>
                <w:rFonts w:ascii="Times New Roman" w:hAnsi="Times New Roman" w:cs="Times New Roman"/>
                <w:sz w:val="20"/>
                <w:szCs w:val="20"/>
              </w:rPr>
              <w:t>0.921</w:t>
            </w:r>
          </w:p>
        </w:tc>
        <w:tc>
          <w:tcPr>
            <w:tcW w:w="670" w:type="dxa"/>
            <w:tcBorders>
              <w:top w:val="single" w:sz="4" w:space="0" w:color="000000"/>
              <w:left w:val="single" w:sz="4" w:space="0" w:color="000000"/>
              <w:bottom w:val="single" w:sz="4" w:space="0" w:color="000000"/>
              <w:right w:val="single" w:sz="4" w:space="0" w:color="000000"/>
            </w:tcBorders>
            <w:vAlign w:val="center"/>
          </w:tcPr>
          <w:p w14:paraId="78F3EAD9"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408587C9" w14:textId="77777777" w:rsidR="00AC3C1A" w:rsidRDefault="00C067C2">
            <w:pPr>
              <w:widowControl w:val="0"/>
              <w:spacing w:line="256" w:lineRule="auto"/>
            </w:pPr>
            <w:r>
              <w:rPr>
                <w:rFonts w:ascii="Times New Roman" w:hAnsi="Times New Roman" w:cs="Times New Roman"/>
                <w:sz w:val="20"/>
                <w:szCs w:val="20"/>
              </w:rPr>
              <w:t>6675</w:t>
            </w:r>
          </w:p>
        </w:tc>
        <w:tc>
          <w:tcPr>
            <w:tcW w:w="913" w:type="dxa"/>
            <w:tcBorders>
              <w:top w:val="single" w:sz="4" w:space="0" w:color="000000"/>
              <w:left w:val="single" w:sz="4" w:space="0" w:color="000000"/>
              <w:bottom w:val="single" w:sz="4" w:space="0" w:color="000000"/>
              <w:right w:val="single" w:sz="4" w:space="0" w:color="000000"/>
            </w:tcBorders>
            <w:vAlign w:val="center"/>
          </w:tcPr>
          <w:p w14:paraId="5DB6F4B9" w14:textId="77777777" w:rsidR="00AC3C1A" w:rsidRDefault="00C067C2">
            <w:pPr>
              <w:widowControl w:val="0"/>
              <w:spacing w:line="256" w:lineRule="auto"/>
            </w:pPr>
            <w:r>
              <w:rPr>
                <w:rFonts w:ascii="Times New Roman" w:hAnsi="Times New Roman" w:cs="Times New Roman"/>
                <w:sz w:val="20"/>
                <w:szCs w:val="20"/>
              </w:rPr>
              <w:t>2290</w:t>
            </w:r>
          </w:p>
        </w:tc>
      </w:tr>
      <w:tr w:rsidR="00AC3C1A" w14:paraId="2E63B5F4"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31F472B2" w14:textId="77777777" w:rsidR="00AC3C1A" w:rsidRDefault="00C067C2">
            <w:pPr>
              <w:widowControl w:val="0"/>
              <w:spacing w:line="256" w:lineRule="auto"/>
            </w:pPr>
            <w:r>
              <w:rPr>
                <w:rFonts w:ascii="Times New Roman" w:eastAsia="Roboto" w:hAnsi="Times New Roman" w:cs="Times New Roman"/>
                <w:color w:val="111111"/>
                <w:sz w:val="20"/>
                <w:szCs w:val="20"/>
              </w:rPr>
              <w:t>γ neg forest</w:t>
            </w:r>
          </w:p>
        </w:tc>
        <w:tc>
          <w:tcPr>
            <w:tcW w:w="853" w:type="dxa"/>
            <w:tcBorders>
              <w:top w:val="single" w:sz="4" w:space="0" w:color="000000"/>
              <w:left w:val="single" w:sz="4" w:space="0" w:color="000000"/>
              <w:bottom w:val="single" w:sz="4" w:space="0" w:color="000000"/>
              <w:right w:val="single" w:sz="4" w:space="0" w:color="000000"/>
            </w:tcBorders>
            <w:vAlign w:val="center"/>
          </w:tcPr>
          <w:p w14:paraId="09E0E5F1" w14:textId="77777777" w:rsidR="00AC3C1A" w:rsidRDefault="00C067C2">
            <w:pPr>
              <w:widowControl w:val="0"/>
              <w:spacing w:line="256" w:lineRule="auto"/>
            </w:pPr>
            <w:r>
              <w:rPr>
                <w:rFonts w:ascii="Times New Roman" w:hAnsi="Times New Roman" w:cs="Times New Roman"/>
                <w:sz w:val="20"/>
                <w:szCs w:val="20"/>
              </w:rPr>
              <w:t>0.193</w:t>
            </w:r>
          </w:p>
        </w:tc>
        <w:tc>
          <w:tcPr>
            <w:tcW w:w="988" w:type="dxa"/>
            <w:tcBorders>
              <w:top w:val="single" w:sz="4" w:space="0" w:color="000000"/>
              <w:left w:val="single" w:sz="4" w:space="0" w:color="000000"/>
              <w:bottom w:val="single" w:sz="4" w:space="0" w:color="000000"/>
              <w:right w:val="single" w:sz="4" w:space="0" w:color="000000"/>
            </w:tcBorders>
            <w:vAlign w:val="center"/>
          </w:tcPr>
          <w:p w14:paraId="13E208C6" w14:textId="77777777" w:rsidR="00AC3C1A" w:rsidRDefault="00C067C2">
            <w:pPr>
              <w:widowControl w:val="0"/>
              <w:spacing w:line="256" w:lineRule="auto"/>
            </w:pPr>
            <w:r>
              <w:rPr>
                <w:rFonts w:ascii="Times New Roman" w:hAnsi="Times New Roman" w:cs="Times New Roman"/>
                <w:sz w:val="20"/>
                <w:szCs w:val="20"/>
              </w:rPr>
              <w:t>0.139</w:t>
            </w:r>
          </w:p>
        </w:tc>
        <w:tc>
          <w:tcPr>
            <w:tcW w:w="711" w:type="dxa"/>
            <w:tcBorders>
              <w:top w:val="single" w:sz="4" w:space="0" w:color="000000"/>
              <w:left w:val="single" w:sz="4" w:space="0" w:color="000000"/>
              <w:bottom w:val="single" w:sz="4" w:space="0" w:color="000000"/>
              <w:right w:val="single" w:sz="4" w:space="0" w:color="000000"/>
            </w:tcBorders>
            <w:vAlign w:val="center"/>
          </w:tcPr>
          <w:p w14:paraId="61774C93" w14:textId="77777777" w:rsidR="00AC3C1A" w:rsidRDefault="00C067C2">
            <w:pPr>
              <w:widowControl w:val="0"/>
              <w:spacing w:line="256" w:lineRule="auto"/>
            </w:pPr>
            <w:r>
              <w:rPr>
                <w:rFonts w:ascii="Times New Roman" w:hAnsi="Times New Roman" w:cs="Times New Roman"/>
                <w:sz w:val="20"/>
                <w:szCs w:val="20"/>
              </w:rPr>
              <w:t>0.180</w:t>
            </w:r>
          </w:p>
        </w:tc>
        <w:tc>
          <w:tcPr>
            <w:tcW w:w="842" w:type="dxa"/>
            <w:tcBorders>
              <w:top w:val="single" w:sz="4" w:space="0" w:color="000000"/>
              <w:left w:val="single" w:sz="4" w:space="0" w:color="000000"/>
              <w:bottom w:val="single" w:sz="4" w:space="0" w:color="000000"/>
              <w:right w:val="single" w:sz="4" w:space="0" w:color="000000"/>
            </w:tcBorders>
            <w:vAlign w:val="center"/>
          </w:tcPr>
          <w:p w14:paraId="38C18988" w14:textId="77777777" w:rsidR="00AC3C1A" w:rsidRDefault="00C067C2">
            <w:pPr>
              <w:widowControl w:val="0"/>
              <w:spacing w:line="256" w:lineRule="auto"/>
            </w:pPr>
            <w:r>
              <w:rPr>
                <w:rFonts w:ascii="Times New Roman" w:hAnsi="Times New Roman" w:cs="Times New Roman"/>
                <w:sz w:val="20"/>
                <w:szCs w:val="20"/>
              </w:rPr>
              <w:t>0.013</w:t>
            </w:r>
          </w:p>
        </w:tc>
        <w:tc>
          <w:tcPr>
            <w:tcW w:w="850" w:type="dxa"/>
            <w:tcBorders>
              <w:top w:val="single" w:sz="4" w:space="0" w:color="000000"/>
              <w:left w:val="single" w:sz="4" w:space="0" w:color="000000"/>
              <w:bottom w:val="single" w:sz="4" w:space="0" w:color="000000"/>
              <w:right w:val="single" w:sz="4" w:space="0" w:color="000000"/>
            </w:tcBorders>
            <w:vAlign w:val="center"/>
          </w:tcPr>
          <w:p w14:paraId="73C5EFFC" w14:textId="77777777" w:rsidR="00AC3C1A" w:rsidRDefault="00C067C2">
            <w:pPr>
              <w:widowControl w:val="0"/>
              <w:spacing w:line="256" w:lineRule="auto"/>
            </w:pPr>
            <w:r>
              <w:rPr>
                <w:rFonts w:ascii="Times New Roman" w:hAnsi="Times New Roman" w:cs="Times New Roman"/>
                <w:sz w:val="20"/>
                <w:szCs w:val="20"/>
              </w:rPr>
              <w:t>0.582</w:t>
            </w:r>
          </w:p>
        </w:tc>
        <w:tc>
          <w:tcPr>
            <w:tcW w:w="670" w:type="dxa"/>
            <w:tcBorders>
              <w:top w:val="single" w:sz="4" w:space="0" w:color="000000"/>
              <w:left w:val="single" w:sz="4" w:space="0" w:color="000000"/>
              <w:bottom w:val="single" w:sz="4" w:space="0" w:color="000000"/>
              <w:right w:val="single" w:sz="4" w:space="0" w:color="000000"/>
            </w:tcBorders>
            <w:vAlign w:val="center"/>
          </w:tcPr>
          <w:p w14:paraId="0B947EA0"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5ACA7F23" w14:textId="77777777" w:rsidR="00AC3C1A" w:rsidRDefault="00C067C2">
            <w:pPr>
              <w:widowControl w:val="0"/>
              <w:spacing w:line="256" w:lineRule="auto"/>
            </w:pPr>
            <w:r>
              <w:rPr>
                <w:rFonts w:ascii="Times New Roman" w:hAnsi="Times New Roman" w:cs="Times New Roman"/>
                <w:sz w:val="20"/>
                <w:szCs w:val="20"/>
              </w:rPr>
              <w:t>3104</w:t>
            </w:r>
          </w:p>
        </w:tc>
        <w:tc>
          <w:tcPr>
            <w:tcW w:w="913" w:type="dxa"/>
            <w:tcBorders>
              <w:top w:val="single" w:sz="4" w:space="0" w:color="000000"/>
              <w:left w:val="single" w:sz="4" w:space="0" w:color="000000"/>
              <w:bottom w:val="single" w:sz="4" w:space="0" w:color="000000"/>
              <w:right w:val="single" w:sz="4" w:space="0" w:color="000000"/>
            </w:tcBorders>
            <w:vAlign w:val="center"/>
          </w:tcPr>
          <w:p w14:paraId="257C58B4" w14:textId="77777777" w:rsidR="00AC3C1A" w:rsidRDefault="00C067C2">
            <w:pPr>
              <w:widowControl w:val="0"/>
              <w:spacing w:line="256" w:lineRule="auto"/>
            </w:pPr>
            <w:r>
              <w:rPr>
                <w:rFonts w:ascii="Times New Roman" w:hAnsi="Times New Roman" w:cs="Times New Roman"/>
                <w:sz w:val="20"/>
                <w:szCs w:val="20"/>
              </w:rPr>
              <w:t>2268</w:t>
            </w:r>
          </w:p>
        </w:tc>
      </w:tr>
      <w:tr w:rsidR="00AC3C1A" w14:paraId="788BE94A"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42480CD6" w14:textId="77777777" w:rsidR="00AC3C1A" w:rsidRDefault="00C067C2">
            <w:pPr>
              <w:widowControl w:val="0"/>
              <w:spacing w:line="256" w:lineRule="auto"/>
            </w:pPr>
            <w:r>
              <w:rPr>
                <w:rFonts w:ascii="Times New Roman" w:eastAsia="Roboto" w:hAnsi="Times New Roman" w:cs="Times New Roman"/>
                <w:color w:val="111111"/>
                <w:sz w:val="20"/>
                <w:szCs w:val="20"/>
              </w:rPr>
              <w:t>γ neg grass</w:t>
            </w:r>
          </w:p>
        </w:tc>
        <w:tc>
          <w:tcPr>
            <w:tcW w:w="853" w:type="dxa"/>
            <w:tcBorders>
              <w:top w:val="single" w:sz="4" w:space="0" w:color="000000"/>
              <w:left w:val="single" w:sz="4" w:space="0" w:color="000000"/>
              <w:bottom w:val="single" w:sz="4" w:space="0" w:color="000000"/>
              <w:right w:val="single" w:sz="4" w:space="0" w:color="000000"/>
            </w:tcBorders>
            <w:vAlign w:val="center"/>
          </w:tcPr>
          <w:p w14:paraId="6121343F" w14:textId="77777777" w:rsidR="00AC3C1A" w:rsidRDefault="00C067C2">
            <w:pPr>
              <w:widowControl w:val="0"/>
              <w:spacing w:line="256" w:lineRule="auto"/>
            </w:pPr>
            <w:r>
              <w:rPr>
                <w:rFonts w:ascii="Times New Roman" w:hAnsi="Times New Roman" w:cs="Times New Roman"/>
                <w:sz w:val="20"/>
                <w:szCs w:val="20"/>
              </w:rPr>
              <w:t>0.515</w:t>
            </w:r>
          </w:p>
        </w:tc>
        <w:tc>
          <w:tcPr>
            <w:tcW w:w="988" w:type="dxa"/>
            <w:tcBorders>
              <w:top w:val="single" w:sz="4" w:space="0" w:color="000000"/>
              <w:left w:val="single" w:sz="4" w:space="0" w:color="000000"/>
              <w:bottom w:val="single" w:sz="4" w:space="0" w:color="000000"/>
              <w:right w:val="single" w:sz="4" w:space="0" w:color="000000"/>
            </w:tcBorders>
            <w:vAlign w:val="center"/>
          </w:tcPr>
          <w:p w14:paraId="51DE522B" w14:textId="77777777" w:rsidR="00AC3C1A" w:rsidRDefault="00C067C2">
            <w:pPr>
              <w:widowControl w:val="0"/>
              <w:spacing w:line="256" w:lineRule="auto"/>
            </w:pPr>
            <w:r>
              <w:rPr>
                <w:rFonts w:ascii="Times New Roman" w:hAnsi="Times New Roman" w:cs="Times New Roman"/>
                <w:sz w:val="20"/>
                <w:szCs w:val="20"/>
              </w:rPr>
              <w:t>0.520</w:t>
            </w:r>
          </w:p>
        </w:tc>
        <w:tc>
          <w:tcPr>
            <w:tcW w:w="711" w:type="dxa"/>
            <w:tcBorders>
              <w:top w:val="single" w:sz="4" w:space="0" w:color="000000"/>
              <w:left w:val="single" w:sz="4" w:space="0" w:color="000000"/>
              <w:bottom w:val="single" w:sz="4" w:space="0" w:color="000000"/>
              <w:right w:val="single" w:sz="4" w:space="0" w:color="000000"/>
            </w:tcBorders>
            <w:vAlign w:val="center"/>
          </w:tcPr>
          <w:p w14:paraId="59030A12" w14:textId="77777777" w:rsidR="00AC3C1A" w:rsidRDefault="00C067C2">
            <w:pPr>
              <w:widowControl w:val="0"/>
              <w:spacing w:line="256" w:lineRule="auto"/>
            </w:pPr>
            <w:r>
              <w:rPr>
                <w:rFonts w:ascii="Times New Roman" w:hAnsi="Times New Roman" w:cs="Times New Roman"/>
                <w:sz w:val="20"/>
                <w:szCs w:val="20"/>
              </w:rPr>
              <w:t>0.276</w:t>
            </w:r>
          </w:p>
        </w:tc>
        <w:tc>
          <w:tcPr>
            <w:tcW w:w="842" w:type="dxa"/>
            <w:tcBorders>
              <w:top w:val="single" w:sz="4" w:space="0" w:color="000000"/>
              <w:left w:val="single" w:sz="4" w:space="0" w:color="000000"/>
              <w:bottom w:val="single" w:sz="4" w:space="0" w:color="000000"/>
              <w:right w:val="single" w:sz="4" w:space="0" w:color="000000"/>
            </w:tcBorders>
            <w:vAlign w:val="center"/>
          </w:tcPr>
          <w:p w14:paraId="64A63532" w14:textId="77777777" w:rsidR="00AC3C1A" w:rsidRDefault="00C067C2">
            <w:pPr>
              <w:widowControl w:val="0"/>
              <w:spacing w:line="256" w:lineRule="auto"/>
            </w:pPr>
            <w:r>
              <w:rPr>
                <w:rFonts w:ascii="Times New Roman" w:hAnsi="Times New Roman" w:cs="Times New Roman"/>
                <w:sz w:val="20"/>
                <w:szCs w:val="20"/>
              </w:rPr>
              <w:t>0.075</w:t>
            </w:r>
          </w:p>
        </w:tc>
        <w:tc>
          <w:tcPr>
            <w:tcW w:w="850" w:type="dxa"/>
            <w:tcBorders>
              <w:top w:val="single" w:sz="4" w:space="0" w:color="000000"/>
              <w:left w:val="single" w:sz="4" w:space="0" w:color="000000"/>
              <w:bottom w:val="single" w:sz="4" w:space="0" w:color="000000"/>
              <w:right w:val="single" w:sz="4" w:space="0" w:color="000000"/>
            </w:tcBorders>
            <w:vAlign w:val="center"/>
          </w:tcPr>
          <w:p w14:paraId="5753A524" w14:textId="77777777" w:rsidR="00AC3C1A" w:rsidRDefault="00C067C2">
            <w:pPr>
              <w:widowControl w:val="0"/>
              <w:spacing w:line="256" w:lineRule="auto"/>
            </w:pPr>
            <w:r>
              <w:rPr>
                <w:rFonts w:ascii="Times New Roman" w:hAnsi="Times New Roman" w:cs="Times New Roman"/>
                <w:sz w:val="20"/>
                <w:szCs w:val="20"/>
              </w:rPr>
              <w:t>0.945</w:t>
            </w:r>
          </w:p>
        </w:tc>
        <w:tc>
          <w:tcPr>
            <w:tcW w:w="670" w:type="dxa"/>
            <w:tcBorders>
              <w:top w:val="single" w:sz="4" w:space="0" w:color="000000"/>
              <w:left w:val="single" w:sz="4" w:space="0" w:color="000000"/>
              <w:bottom w:val="single" w:sz="4" w:space="0" w:color="000000"/>
              <w:right w:val="single" w:sz="4" w:space="0" w:color="000000"/>
            </w:tcBorders>
            <w:vAlign w:val="center"/>
          </w:tcPr>
          <w:p w14:paraId="3EF33816" w14:textId="77777777" w:rsidR="00AC3C1A" w:rsidRDefault="00C067C2">
            <w:pPr>
              <w:widowControl w:val="0"/>
              <w:spacing w:line="256" w:lineRule="auto"/>
            </w:pPr>
            <w:r>
              <w:rPr>
                <w:rFonts w:ascii="Times New Roman" w:hAnsi="Times New Roman" w:cs="Times New Roman"/>
                <w:sz w:val="20"/>
                <w:szCs w:val="20"/>
              </w:rPr>
              <w:t>1.002</w:t>
            </w:r>
          </w:p>
        </w:tc>
        <w:tc>
          <w:tcPr>
            <w:tcW w:w="1025" w:type="dxa"/>
            <w:tcBorders>
              <w:top w:val="single" w:sz="4" w:space="0" w:color="000000"/>
              <w:left w:val="single" w:sz="4" w:space="0" w:color="000000"/>
              <w:bottom w:val="single" w:sz="4" w:space="0" w:color="000000"/>
              <w:right w:val="single" w:sz="4" w:space="0" w:color="000000"/>
            </w:tcBorders>
            <w:vAlign w:val="center"/>
          </w:tcPr>
          <w:p w14:paraId="13BB6DF3" w14:textId="77777777" w:rsidR="00AC3C1A" w:rsidRDefault="00C067C2">
            <w:pPr>
              <w:widowControl w:val="0"/>
              <w:spacing w:line="256" w:lineRule="auto"/>
            </w:pPr>
            <w:r>
              <w:rPr>
                <w:rFonts w:ascii="Times New Roman" w:hAnsi="Times New Roman" w:cs="Times New Roman"/>
                <w:sz w:val="20"/>
                <w:szCs w:val="20"/>
              </w:rPr>
              <w:t>5292</w:t>
            </w:r>
          </w:p>
        </w:tc>
        <w:tc>
          <w:tcPr>
            <w:tcW w:w="913" w:type="dxa"/>
            <w:tcBorders>
              <w:top w:val="single" w:sz="4" w:space="0" w:color="000000"/>
              <w:left w:val="single" w:sz="4" w:space="0" w:color="000000"/>
              <w:bottom w:val="single" w:sz="4" w:space="0" w:color="000000"/>
              <w:right w:val="single" w:sz="4" w:space="0" w:color="000000"/>
            </w:tcBorders>
            <w:vAlign w:val="center"/>
          </w:tcPr>
          <w:p w14:paraId="1875C178" w14:textId="77777777" w:rsidR="00AC3C1A" w:rsidRDefault="00C067C2">
            <w:pPr>
              <w:widowControl w:val="0"/>
              <w:spacing w:line="256" w:lineRule="auto"/>
            </w:pPr>
            <w:r>
              <w:rPr>
                <w:rFonts w:ascii="Times New Roman" w:hAnsi="Times New Roman" w:cs="Times New Roman"/>
                <w:sz w:val="20"/>
                <w:szCs w:val="20"/>
              </w:rPr>
              <w:t>2942</w:t>
            </w:r>
          </w:p>
        </w:tc>
      </w:tr>
      <w:tr w:rsidR="00AC3C1A" w14:paraId="09FEEF99"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2A81ADC7" w14:textId="77777777" w:rsidR="00AC3C1A" w:rsidRDefault="00C067C2">
            <w:pPr>
              <w:widowControl w:val="0"/>
              <w:spacing w:line="256" w:lineRule="auto"/>
            </w:pPr>
            <w:r>
              <w:rPr>
                <w:rFonts w:ascii="Times New Roman" w:eastAsia="Roboto" w:hAnsi="Times New Roman" w:cs="Times New Roman"/>
                <w:color w:val="111111"/>
                <w:sz w:val="20"/>
                <w:szCs w:val="20"/>
              </w:rPr>
              <w:t>γ neg crop</w:t>
            </w:r>
          </w:p>
        </w:tc>
        <w:tc>
          <w:tcPr>
            <w:tcW w:w="853" w:type="dxa"/>
            <w:tcBorders>
              <w:top w:val="single" w:sz="4" w:space="0" w:color="000000"/>
              <w:left w:val="single" w:sz="4" w:space="0" w:color="000000"/>
              <w:bottom w:val="single" w:sz="4" w:space="0" w:color="000000"/>
              <w:right w:val="single" w:sz="4" w:space="0" w:color="000000"/>
            </w:tcBorders>
            <w:vAlign w:val="center"/>
          </w:tcPr>
          <w:p w14:paraId="4BF4625D" w14:textId="77777777" w:rsidR="00AC3C1A" w:rsidRDefault="00C067C2">
            <w:pPr>
              <w:widowControl w:val="0"/>
              <w:spacing w:line="256" w:lineRule="auto"/>
            </w:pPr>
            <w:r>
              <w:rPr>
                <w:rFonts w:ascii="Times New Roman" w:hAnsi="Times New Roman" w:cs="Times New Roman"/>
                <w:sz w:val="20"/>
                <w:szCs w:val="20"/>
              </w:rPr>
              <w:t>0.541</w:t>
            </w:r>
          </w:p>
        </w:tc>
        <w:tc>
          <w:tcPr>
            <w:tcW w:w="988" w:type="dxa"/>
            <w:tcBorders>
              <w:top w:val="single" w:sz="4" w:space="0" w:color="000000"/>
              <w:left w:val="single" w:sz="4" w:space="0" w:color="000000"/>
              <w:bottom w:val="single" w:sz="4" w:space="0" w:color="000000"/>
              <w:right w:val="single" w:sz="4" w:space="0" w:color="000000"/>
            </w:tcBorders>
            <w:vAlign w:val="center"/>
          </w:tcPr>
          <w:p w14:paraId="796E7707" w14:textId="77777777" w:rsidR="00AC3C1A" w:rsidRDefault="00C067C2">
            <w:pPr>
              <w:widowControl w:val="0"/>
              <w:spacing w:line="256" w:lineRule="auto"/>
            </w:pPr>
            <w:r>
              <w:rPr>
                <w:rFonts w:ascii="Times New Roman" w:hAnsi="Times New Roman" w:cs="Times New Roman"/>
                <w:sz w:val="20"/>
                <w:szCs w:val="20"/>
              </w:rPr>
              <w:t>0.555</w:t>
            </w:r>
          </w:p>
        </w:tc>
        <w:tc>
          <w:tcPr>
            <w:tcW w:w="711" w:type="dxa"/>
            <w:tcBorders>
              <w:top w:val="single" w:sz="4" w:space="0" w:color="000000"/>
              <w:left w:val="single" w:sz="4" w:space="0" w:color="000000"/>
              <w:bottom w:val="single" w:sz="4" w:space="0" w:color="000000"/>
              <w:right w:val="single" w:sz="4" w:space="0" w:color="000000"/>
            </w:tcBorders>
            <w:vAlign w:val="center"/>
          </w:tcPr>
          <w:p w14:paraId="1DD9414E" w14:textId="77777777" w:rsidR="00AC3C1A" w:rsidRDefault="00C067C2">
            <w:pPr>
              <w:widowControl w:val="0"/>
              <w:spacing w:line="256" w:lineRule="auto"/>
            </w:pPr>
            <w:r>
              <w:rPr>
                <w:rFonts w:ascii="Times New Roman" w:hAnsi="Times New Roman" w:cs="Times New Roman"/>
                <w:sz w:val="20"/>
                <w:szCs w:val="20"/>
              </w:rPr>
              <w:t>0.279</w:t>
            </w:r>
          </w:p>
        </w:tc>
        <w:tc>
          <w:tcPr>
            <w:tcW w:w="842" w:type="dxa"/>
            <w:tcBorders>
              <w:top w:val="single" w:sz="4" w:space="0" w:color="000000"/>
              <w:left w:val="single" w:sz="4" w:space="0" w:color="000000"/>
              <w:bottom w:val="single" w:sz="4" w:space="0" w:color="000000"/>
              <w:right w:val="single" w:sz="4" w:space="0" w:color="000000"/>
            </w:tcBorders>
            <w:vAlign w:val="center"/>
          </w:tcPr>
          <w:p w14:paraId="32AB0742" w14:textId="77777777" w:rsidR="00AC3C1A" w:rsidRDefault="00C067C2">
            <w:pPr>
              <w:widowControl w:val="0"/>
              <w:spacing w:line="256" w:lineRule="auto"/>
            </w:pPr>
            <w:r>
              <w:rPr>
                <w:rFonts w:ascii="Times New Roman" w:hAnsi="Times New Roman" w:cs="Times New Roman"/>
                <w:sz w:val="20"/>
                <w:szCs w:val="20"/>
              </w:rPr>
              <w:t>0.075</w:t>
            </w:r>
          </w:p>
        </w:tc>
        <w:tc>
          <w:tcPr>
            <w:tcW w:w="850" w:type="dxa"/>
            <w:tcBorders>
              <w:top w:val="single" w:sz="4" w:space="0" w:color="000000"/>
              <w:left w:val="single" w:sz="4" w:space="0" w:color="000000"/>
              <w:bottom w:val="single" w:sz="4" w:space="0" w:color="000000"/>
              <w:right w:val="single" w:sz="4" w:space="0" w:color="000000"/>
            </w:tcBorders>
            <w:vAlign w:val="center"/>
          </w:tcPr>
          <w:p w14:paraId="6642321C" w14:textId="77777777" w:rsidR="00AC3C1A" w:rsidRDefault="00C067C2">
            <w:pPr>
              <w:widowControl w:val="0"/>
              <w:spacing w:line="256" w:lineRule="auto"/>
            </w:pPr>
            <w:r>
              <w:rPr>
                <w:rFonts w:ascii="Times New Roman" w:hAnsi="Times New Roman" w:cs="Times New Roman"/>
                <w:sz w:val="20"/>
                <w:szCs w:val="20"/>
              </w:rPr>
              <w:t>0.961</w:t>
            </w:r>
          </w:p>
        </w:tc>
        <w:tc>
          <w:tcPr>
            <w:tcW w:w="670" w:type="dxa"/>
            <w:tcBorders>
              <w:top w:val="single" w:sz="4" w:space="0" w:color="000000"/>
              <w:left w:val="single" w:sz="4" w:space="0" w:color="000000"/>
              <w:bottom w:val="single" w:sz="4" w:space="0" w:color="000000"/>
              <w:right w:val="single" w:sz="4" w:space="0" w:color="000000"/>
            </w:tcBorders>
            <w:vAlign w:val="center"/>
          </w:tcPr>
          <w:p w14:paraId="148952C9" w14:textId="77777777" w:rsidR="00AC3C1A" w:rsidRDefault="00C067C2">
            <w:pPr>
              <w:widowControl w:val="0"/>
              <w:spacing w:line="256" w:lineRule="auto"/>
            </w:pPr>
            <w:r>
              <w:rPr>
                <w:rFonts w:ascii="Times New Roman" w:hAnsi="Times New Roman" w:cs="Times New Roman"/>
                <w:sz w:val="20"/>
                <w:szCs w:val="20"/>
              </w:rPr>
              <w:t>1.000</w:t>
            </w:r>
          </w:p>
        </w:tc>
        <w:tc>
          <w:tcPr>
            <w:tcW w:w="1025" w:type="dxa"/>
            <w:tcBorders>
              <w:top w:val="single" w:sz="4" w:space="0" w:color="000000"/>
              <w:left w:val="single" w:sz="4" w:space="0" w:color="000000"/>
              <w:bottom w:val="single" w:sz="4" w:space="0" w:color="000000"/>
              <w:right w:val="single" w:sz="4" w:space="0" w:color="000000"/>
            </w:tcBorders>
            <w:vAlign w:val="center"/>
          </w:tcPr>
          <w:p w14:paraId="7339B119" w14:textId="77777777" w:rsidR="00AC3C1A" w:rsidRDefault="00C067C2">
            <w:pPr>
              <w:widowControl w:val="0"/>
              <w:spacing w:line="256" w:lineRule="auto"/>
            </w:pPr>
            <w:r>
              <w:rPr>
                <w:rFonts w:ascii="Times New Roman" w:hAnsi="Times New Roman" w:cs="Times New Roman"/>
                <w:sz w:val="20"/>
                <w:szCs w:val="20"/>
              </w:rPr>
              <w:t>5068</w:t>
            </w:r>
          </w:p>
        </w:tc>
        <w:tc>
          <w:tcPr>
            <w:tcW w:w="913" w:type="dxa"/>
            <w:tcBorders>
              <w:top w:val="single" w:sz="4" w:space="0" w:color="000000"/>
              <w:left w:val="single" w:sz="4" w:space="0" w:color="000000"/>
              <w:bottom w:val="single" w:sz="4" w:space="0" w:color="000000"/>
              <w:right w:val="single" w:sz="4" w:space="0" w:color="000000"/>
            </w:tcBorders>
            <w:vAlign w:val="center"/>
          </w:tcPr>
          <w:p w14:paraId="074C023F" w14:textId="77777777" w:rsidR="00AC3C1A" w:rsidRDefault="00C067C2">
            <w:pPr>
              <w:widowControl w:val="0"/>
              <w:spacing w:line="256" w:lineRule="auto"/>
            </w:pPr>
            <w:r>
              <w:rPr>
                <w:rFonts w:ascii="Times New Roman" w:hAnsi="Times New Roman" w:cs="Times New Roman"/>
                <w:sz w:val="20"/>
                <w:szCs w:val="20"/>
              </w:rPr>
              <w:t>2538</w:t>
            </w:r>
          </w:p>
        </w:tc>
      </w:tr>
      <w:tr w:rsidR="00AC3C1A" w14:paraId="7A25912C"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143A89B7" w14:textId="77777777" w:rsidR="00AC3C1A" w:rsidRDefault="00C067C2">
            <w:pPr>
              <w:widowControl w:val="0"/>
              <w:spacing w:line="256" w:lineRule="auto"/>
            </w:pPr>
            <w:r>
              <w:rPr>
                <w:rFonts w:ascii="Times New Roman" w:eastAsia="Roboto" w:hAnsi="Times New Roman" w:cs="Times New Roman"/>
                <w:color w:val="111111"/>
                <w:sz w:val="20"/>
                <w:szCs w:val="20"/>
              </w:rPr>
              <w:t>γ neg wet</w:t>
            </w:r>
          </w:p>
        </w:tc>
        <w:tc>
          <w:tcPr>
            <w:tcW w:w="853" w:type="dxa"/>
            <w:tcBorders>
              <w:top w:val="single" w:sz="4" w:space="0" w:color="000000"/>
              <w:left w:val="single" w:sz="4" w:space="0" w:color="000000"/>
              <w:bottom w:val="single" w:sz="4" w:space="0" w:color="000000"/>
              <w:right w:val="single" w:sz="4" w:space="0" w:color="000000"/>
            </w:tcBorders>
            <w:vAlign w:val="center"/>
          </w:tcPr>
          <w:p w14:paraId="24C1EFBF" w14:textId="77777777" w:rsidR="00AC3C1A" w:rsidRDefault="00C067C2">
            <w:pPr>
              <w:widowControl w:val="0"/>
              <w:spacing w:line="256" w:lineRule="auto"/>
            </w:pPr>
            <w:r>
              <w:rPr>
                <w:rFonts w:ascii="Times New Roman" w:hAnsi="Times New Roman" w:cs="Times New Roman"/>
                <w:sz w:val="20"/>
                <w:szCs w:val="20"/>
              </w:rPr>
              <w:t>0.448</w:t>
            </w:r>
          </w:p>
        </w:tc>
        <w:tc>
          <w:tcPr>
            <w:tcW w:w="988" w:type="dxa"/>
            <w:tcBorders>
              <w:top w:val="single" w:sz="4" w:space="0" w:color="000000"/>
              <w:left w:val="single" w:sz="4" w:space="0" w:color="000000"/>
              <w:bottom w:val="single" w:sz="4" w:space="0" w:color="000000"/>
              <w:right w:val="single" w:sz="4" w:space="0" w:color="000000"/>
            </w:tcBorders>
            <w:vAlign w:val="center"/>
          </w:tcPr>
          <w:p w14:paraId="3F174A0E" w14:textId="77777777" w:rsidR="00AC3C1A" w:rsidRDefault="00C067C2">
            <w:pPr>
              <w:widowControl w:val="0"/>
              <w:spacing w:line="256" w:lineRule="auto"/>
            </w:pPr>
            <w:r>
              <w:rPr>
                <w:rFonts w:ascii="Times New Roman" w:hAnsi="Times New Roman" w:cs="Times New Roman"/>
                <w:sz w:val="20"/>
                <w:szCs w:val="20"/>
              </w:rPr>
              <w:t>0.429</w:t>
            </w:r>
          </w:p>
        </w:tc>
        <w:tc>
          <w:tcPr>
            <w:tcW w:w="711" w:type="dxa"/>
            <w:tcBorders>
              <w:top w:val="single" w:sz="4" w:space="0" w:color="000000"/>
              <w:left w:val="single" w:sz="4" w:space="0" w:color="000000"/>
              <w:bottom w:val="single" w:sz="4" w:space="0" w:color="000000"/>
              <w:right w:val="single" w:sz="4" w:space="0" w:color="000000"/>
            </w:tcBorders>
            <w:vAlign w:val="center"/>
          </w:tcPr>
          <w:p w14:paraId="7B80C27D" w14:textId="77777777" w:rsidR="00AC3C1A" w:rsidRDefault="00C067C2">
            <w:pPr>
              <w:widowControl w:val="0"/>
              <w:spacing w:line="256" w:lineRule="auto"/>
            </w:pPr>
            <w:r>
              <w:rPr>
                <w:rFonts w:ascii="Times New Roman" w:hAnsi="Times New Roman" w:cs="Times New Roman"/>
                <w:sz w:val="20"/>
                <w:szCs w:val="20"/>
              </w:rPr>
              <w:t>0.282</w:t>
            </w:r>
          </w:p>
        </w:tc>
        <w:tc>
          <w:tcPr>
            <w:tcW w:w="842" w:type="dxa"/>
            <w:tcBorders>
              <w:top w:val="single" w:sz="4" w:space="0" w:color="000000"/>
              <w:left w:val="single" w:sz="4" w:space="0" w:color="000000"/>
              <w:bottom w:val="single" w:sz="4" w:space="0" w:color="000000"/>
              <w:right w:val="single" w:sz="4" w:space="0" w:color="000000"/>
            </w:tcBorders>
            <w:vAlign w:val="center"/>
          </w:tcPr>
          <w:p w14:paraId="15B23996" w14:textId="77777777" w:rsidR="00AC3C1A" w:rsidRDefault="00C067C2">
            <w:pPr>
              <w:widowControl w:val="0"/>
              <w:spacing w:line="256" w:lineRule="auto"/>
            </w:pPr>
            <w:r>
              <w:rPr>
                <w:rFonts w:ascii="Times New Roman" w:hAnsi="Times New Roman" w:cs="Times New Roman"/>
                <w:sz w:val="20"/>
                <w:szCs w:val="20"/>
              </w:rPr>
              <w:t>0.039</w:t>
            </w:r>
          </w:p>
        </w:tc>
        <w:tc>
          <w:tcPr>
            <w:tcW w:w="850" w:type="dxa"/>
            <w:tcBorders>
              <w:top w:val="single" w:sz="4" w:space="0" w:color="000000"/>
              <w:left w:val="single" w:sz="4" w:space="0" w:color="000000"/>
              <w:bottom w:val="single" w:sz="4" w:space="0" w:color="000000"/>
              <w:right w:val="single" w:sz="4" w:space="0" w:color="000000"/>
            </w:tcBorders>
            <w:vAlign w:val="center"/>
          </w:tcPr>
          <w:p w14:paraId="7157F2DA" w14:textId="77777777" w:rsidR="00AC3C1A" w:rsidRDefault="00C067C2">
            <w:pPr>
              <w:widowControl w:val="0"/>
              <w:spacing w:line="256" w:lineRule="auto"/>
            </w:pPr>
            <w:r>
              <w:rPr>
                <w:rFonts w:ascii="Times New Roman" w:hAnsi="Times New Roman" w:cs="Times New Roman"/>
                <w:sz w:val="20"/>
                <w:szCs w:val="20"/>
              </w:rPr>
              <w:t>0.930</w:t>
            </w:r>
          </w:p>
        </w:tc>
        <w:tc>
          <w:tcPr>
            <w:tcW w:w="670" w:type="dxa"/>
            <w:tcBorders>
              <w:top w:val="single" w:sz="4" w:space="0" w:color="000000"/>
              <w:left w:val="single" w:sz="4" w:space="0" w:color="000000"/>
              <w:bottom w:val="single" w:sz="4" w:space="0" w:color="000000"/>
              <w:right w:val="single" w:sz="4" w:space="0" w:color="000000"/>
            </w:tcBorders>
            <w:vAlign w:val="center"/>
          </w:tcPr>
          <w:p w14:paraId="560C7A59"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37BE8A90" w14:textId="77777777" w:rsidR="00AC3C1A" w:rsidRDefault="00C067C2">
            <w:pPr>
              <w:widowControl w:val="0"/>
              <w:spacing w:line="256" w:lineRule="auto"/>
            </w:pPr>
            <w:r>
              <w:rPr>
                <w:rFonts w:ascii="Times New Roman" w:hAnsi="Times New Roman" w:cs="Times New Roman"/>
                <w:sz w:val="20"/>
                <w:szCs w:val="20"/>
              </w:rPr>
              <w:t>5842</w:t>
            </w:r>
          </w:p>
        </w:tc>
        <w:tc>
          <w:tcPr>
            <w:tcW w:w="913" w:type="dxa"/>
            <w:tcBorders>
              <w:top w:val="single" w:sz="4" w:space="0" w:color="000000"/>
              <w:left w:val="single" w:sz="4" w:space="0" w:color="000000"/>
              <w:bottom w:val="single" w:sz="4" w:space="0" w:color="000000"/>
              <w:right w:val="single" w:sz="4" w:space="0" w:color="000000"/>
            </w:tcBorders>
            <w:vAlign w:val="center"/>
          </w:tcPr>
          <w:p w14:paraId="23D6952C" w14:textId="77777777" w:rsidR="00AC3C1A" w:rsidRDefault="00C067C2">
            <w:pPr>
              <w:widowControl w:val="0"/>
              <w:spacing w:line="256" w:lineRule="auto"/>
            </w:pPr>
            <w:r>
              <w:rPr>
                <w:rFonts w:ascii="Times New Roman" w:hAnsi="Times New Roman" w:cs="Times New Roman"/>
                <w:sz w:val="20"/>
                <w:szCs w:val="20"/>
              </w:rPr>
              <w:t>2367</w:t>
            </w:r>
          </w:p>
        </w:tc>
      </w:tr>
      <w:tr w:rsidR="00AC3C1A" w14:paraId="71218FD7" w14:textId="77777777" w:rsidTr="00267D1D">
        <w:trPr>
          <w:trHeight w:val="279"/>
        </w:trPr>
        <w:tc>
          <w:tcPr>
            <w:tcW w:w="9256" w:type="dxa"/>
            <w:gridSpan w:val="9"/>
            <w:tcBorders>
              <w:top w:val="single" w:sz="4" w:space="0" w:color="000000"/>
              <w:left w:val="single" w:sz="4" w:space="0" w:color="000000"/>
              <w:bottom w:val="single" w:sz="4" w:space="0" w:color="000000"/>
              <w:right w:val="single" w:sz="4" w:space="0" w:color="000000"/>
            </w:tcBorders>
            <w:vAlign w:val="center"/>
          </w:tcPr>
          <w:p w14:paraId="32F80D43" w14:textId="77DA02DF" w:rsidR="00AC3C1A" w:rsidRDefault="00C067C2">
            <w:pPr>
              <w:widowControl w:val="0"/>
              <w:spacing w:line="256" w:lineRule="auto"/>
            </w:pPr>
            <w:r>
              <w:rPr>
                <w:rFonts w:ascii="Times New Roman" w:hAnsi="Times New Roman" w:cs="Times New Roman"/>
                <w:i/>
                <w:iCs/>
              </w:rPr>
              <w:t xml:space="preserve">Static covariates </w:t>
            </w:r>
          </w:p>
        </w:tc>
      </w:tr>
      <w:tr w:rsidR="00AC3C1A" w14:paraId="25F308DD"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2F981667" w14:textId="2ED0824B" w:rsidR="00AC3C1A" w:rsidRDefault="00267D1D">
            <w:pPr>
              <w:widowControl w:val="0"/>
              <w:spacing w:line="256" w:lineRule="auto"/>
            </w:pPr>
            <w:r>
              <w:rPr>
                <w:rFonts w:ascii="Times New Roman" w:hAnsi="Times New Roman" w:cs="Times New Roman"/>
                <w:sz w:val="20"/>
                <w:szCs w:val="20"/>
              </w:rPr>
              <w:t>t</w:t>
            </w:r>
            <w:r w:rsidR="00C067C2">
              <w:rPr>
                <w:rFonts w:ascii="Times New Roman" w:hAnsi="Times New Roman" w:cs="Times New Roman"/>
                <w:sz w:val="20"/>
                <w:szCs w:val="20"/>
              </w:rPr>
              <w:t>ime</w:t>
            </w:r>
            <w:r>
              <w:rPr>
                <w:rFonts w:ascii="Times New Roman" w:hAnsi="Times New Roman" w:cs="Times New Roman"/>
                <w:sz w:val="20"/>
                <w:szCs w:val="20"/>
              </w:rPr>
              <w:t xml:space="preserve"> of day</w:t>
            </w:r>
          </w:p>
        </w:tc>
        <w:tc>
          <w:tcPr>
            <w:tcW w:w="853" w:type="dxa"/>
            <w:tcBorders>
              <w:top w:val="single" w:sz="4" w:space="0" w:color="000000"/>
              <w:left w:val="single" w:sz="4" w:space="0" w:color="000000"/>
              <w:bottom w:val="single" w:sz="4" w:space="0" w:color="000000"/>
              <w:right w:val="single" w:sz="4" w:space="0" w:color="000000"/>
            </w:tcBorders>
            <w:vAlign w:val="center"/>
          </w:tcPr>
          <w:p w14:paraId="78A04B73" w14:textId="77777777" w:rsidR="00AC3C1A" w:rsidRDefault="00C067C2">
            <w:pPr>
              <w:widowControl w:val="0"/>
              <w:spacing w:line="256" w:lineRule="auto"/>
            </w:pPr>
            <w:r>
              <w:rPr>
                <w:rFonts w:ascii="Times New Roman" w:hAnsi="Times New Roman" w:cs="Times New Roman"/>
                <w:sz w:val="20"/>
                <w:szCs w:val="20"/>
              </w:rPr>
              <w:t>0.005</w:t>
            </w:r>
          </w:p>
        </w:tc>
        <w:tc>
          <w:tcPr>
            <w:tcW w:w="988" w:type="dxa"/>
            <w:tcBorders>
              <w:top w:val="single" w:sz="4" w:space="0" w:color="000000"/>
              <w:left w:val="single" w:sz="4" w:space="0" w:color="000000"/>
              <w:bottom w:val="single" w:sz="4" w:space="0" w:color="000000"/>
              <w:right w:val="single" w:sz="4" w:space="0" w:color="000000"/>
            </w:tcBorders>
            <w:vAlign w:val="center"/>
          </w:tcPr>
          <w:p w14:paraId="387B7968" w14:textId="77777777" w:rsidR="00AC3C1A" w:rsidRDefault="00C067C2">
            <w:pPr>
              <w:widowControl w:val="0"/>
              <w:spacing w:line="256" w:lineRule="auto"/>
            </w:pPr>
            <w:r>
              <w:rPr>
                <w:rFonts w:ascii="Times New Roman" w:hAnsi="Times New Roman" w:cs="Times New Roman"/>
                <w:sz w:val="20"/>
                <w:szCs w:val="20"/>
              </w:rPr>
              <w:t>0.005</w:t>
            </w:r>
          </w:p>
        </w:tc>
        <w:tc>
          <w:tcPr>
            <w:tcW w:w="711" w:type="dxa"/>
            <w:tcBorders>
              <w:top w:val="single" w:sz="4" w:space="0" w:color="000000"/>
              <w:left w:val="single" w:sz="4" w:space="0" w:color="000000"/>
              <w:bottom w:val="single" w:sz="4" w:space="0" w:color="000000"/>
              <w:right w:val="single" w:sz="4" w:space="0" w:color="000000"/>
            </w:tcBorders>
            <w:vAlign w:val="center"/>
          </w:tcPr>
          <w:p w14:paraId="73ED63B8" w14:textId="77777777" w:rsidR="00AC3C1A" w:rsidRDefault="00C067C2">
            <w:pPr>
              <w:widowControl w:val="0"/>
              <w:spacing w:line="256" w:lineRule="auto"/>
            </w:pPr>
            <w:r>
              <w:rPr>
                <w:rFonts w:ascii="Times New Roman" w:hAnsi="Times New Roman" w:cs="Times New Roman"/>
                <w:sz w:val="20"/>
                <w:szCs w:val="20"/>
              </w:rPr>
              <w:t>0.000</w:t>
            </w:r>
          </w:p>
        </w:tc>
        <w:tc>
          <w:tcPr>
            <w:tcW w:w="842" w:type="dxa"/>
            <w:tcBorders>
              <w:top w:val="single" w:sz="4" w:space="0" w:color="000000"/>
              <w:left w:val="single" w:sz="4" w:space="0" w:color="000000"/>
              <w:bottom w:val="single" w:sz="4" w:space="0" w:color="000000"/>
              <w:right w:val="single" w:sz="4" w:space="0" w:color="000000"/>
            </w:tcBorders>
            <w:vAlign w:val="center"/>
          </w:tcPr>
          <w:p w14:paraId="75177AFC" w14:textId="77777777" w:rsidR="00AC3C1A" w:rsidRDefault="00C067C2">
            <w:pPr>
              <w:widowControl w:val="0"/>
              <w:spacing w:line="256" w:lineRule="auto"/>
            </w:pPr>
            <w:r>
              <w:rPr>
                <w:rFonts w:ascii="Times New Roman" w:hAnsi="Times New Roman" w:cs="Times New Roman"/>
                <w:sz w:val="20"/>
                <w:szCs w:val="20"/>
              </w:rPr>
              <w:t>0.004</w:t>
            </w:r>
          </w:p>
        </w:tc>
        <w:tc>
          <w:tcPr>
            <w:tcW w:w="850" w:type="dxa"/>
            <w:tcBorders>
              <w:top w:val="single" w:sz="4" w:space="0" w:color="000000"/>
              <w:left w:val="single" w:sz="4" w:space="0" w:color="000000"/>
              <w:bottom w:val="single" w:sz="4" w:space="0" w:color="000000"/>
              <w:right w:val="single" w:sz="4" w:space="0" w:color="000000"/>
            </w:tcBorders>
            <w:vAlign w:val="center"/>
          </w:tcPr>
          <w:p w14:paraId="20D5FA2E" w14:textId="77777777" w:rsidR="00AC3C1A" w:rsidRDefault="00C067C2">
            <w:pPr>
              <w:widowControl w:val="0"/>
              <w:spacing w:line="256" w:lineRule="auto"/>
            </w:pPr>
            <w:r>
              <w:rPr>
                <w:rFonts w:ascii="Times New Roman" w:hAnsi="Times New Roman" w:cs="Times New Roman"/>
                <w:sz w:val="20"/>
                <w:szCs w:val="20"/>
              </w:rPr>
              <w:t>0.006</w:t>
            </w:r>
          </w:p>
        </w:tc>
        <w:tc>
          <w:tcPr>
            <w:tcW w:w="670" w:type="dxa"/>
            <w:tcBorders>
              <w:top w:val="single" w:sz="4" w:space="0" w:color="000000"/>
              <w:left w:val="single" w:sz="4" w:space="0" w:color="000000"/>
              <w:bottom w:val="single" w:sz="4" w:space="0" w:color="000000"/>
              <w:right w:val="single" w:sz="4" w:space="0" w:color="000000"/>
            </w:tcBorders>
            <w:vAlign w:val="center"/>
          </w:tcPr>
          <w:p w14:paraId="4BEB6817"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210508BC" w14:textId="77777777" w:rsidR="00AC3C1A" w:rsidRDefault="00C067C2">
            <w:pPr>
              <w:widowControl w:val="0"/>
              <w:spacing w:line="256" w:lineRule="auto"/>
            </w:pPr>
            <w:r>
              <w:rPr>
                <w:rFonts w:ascii="Times New Roman" w:hAnsi="Times New Roman" w:cs="Times New Roman"/>
                <w:sz w:val="20"/>
                <w:szCs w:val="20"/>
              </w:rPr>
              <w:t>3680</w:t>
            </w:r>
          </w:p>
        </w:tc>
        <w:tc>
          <w:tcPr>
            <w:tcW w:w="913" w:type="dxa"/>
            <w:tcBorders>
              <w:top w:val="single" w:sz="4" w:space="0" w:color="000000"/>
              <w:left w:val="single" w:sz="4" w:space="0" w:color="000000"/>
              <w:bottom w:val="single" w:sz="4" w:space="0" w:color="000000"/>
              <w:right w:val="single" w:sz="4" w:space="0" w:color="000000"/>
            </w:tcBorders>
            <w:vAlign w:val="center"/>
          </w:tcPr>
          <w:p w14:paraId="592CC79F" w14:textId="77777777" w:rsidR="00AC3C1A" w:rsidRDefault="00C067C2">
            <w:pPr>
              <w:widowControl w:val="0"/>
              <w:spacing w:line="256" w:lineRule="auto"/>
            </w:pPr>
            <w:r>
              <w:rPr>
                <w:rFonts w:ascii="Times New Roman" w:hAnsi="Times New Roman" w:cs="Times New Roman"/>
                <w:sz w:val="20"/>
                <w:szCs w:val="20"/>
              </w:rPr>
              <w:t>2793</w:t>
            </w:r>
          </w:p>
        </w:tc>
      </w:tr>
      <w:tr w:rsidR="00AC3C1A" w14:paraId="0C6FFC56"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77A7C18D" w14:textId="77777777" w:rsidR="00AC3C1A" w:rsidRDefault="00C067C2">
            <w:pPr>
              <w:widowControl w:val="0"/>
              <w:spacing w:line="256" w:lineRule="auto"/>
            </w:pPr>
            <w:r>
              <w:rPr>
                <w:rFonts w:ascii="Times New Roman" w:hAnsi="Times New Roman" w:cs="Times New Roman"/>
                <w:sz w:val="20"/>
                <w:szCs w:val="20"/>
              </w:rPr>
              <w:t>temperature</w:t>
            </w:r>
          </w:p>
        </w:tc>
        <w:tc>
          <w:tcPr>
            <w:tcW w:w="853" w:type="dxa"/>
            <w:tcBorders>
              <w:top w:val="single" w:sz="4" w:space="0" w:color="000000"/>
              <w:left w:val="single" w:sz="4" w:space="0" w:color="000000"/>
              <w:bottom w:val="single" w:sz="4" w:space="0" w:color="000000"/>
              <w:right w:val="single" w:sz="4" w:space="0" w:color="000000"/>
            </w:tcBorders>
            <w:vAlign w:val="center"/>
          </w:tcPr>
          <w:p w14:paraId="79B9320F" w14:textId="77777777" w:rsidR="00AC3C1A" w:rsidRDefault="00C067C2">
            <w:pPr>
              <w:widowControl w:val="0"/>
              <w:spacing w:line="256" w:lineRule="auto"/>
            </w:pPr>
            <w:r>
              <w:rPr>
                <w:rFonts w:ascii="Times New Roman" w:hAnsi="Times New Roman" w:cs="Times New Roman"/>
                <w:sz w:val="20"/>
                <w:szCs w:val="20"/>
              </w:rPr>
              <w:t>1.515</w:t>
            </w:r>
          </w:p>
        </w:tc>
        <w:tc>
          <w:tcPr>
            <w:tcW w:w="988" w:type="dxa"/>
            <w:tcBorders>
              <w:top w:val="single" w:sz="4" w:space="0" w:color="000000"/>
              <w:left w:val="single" w:sz="4" w:space="0" w:color="000000"/>
              <w:bottom w:val="single" w:sz="4" w:space="0" w:color="000000"/>
              <w:right w:val="single" w:sz="4" w:space="0" w:color="000000"/>
            </w:tcBorders>
            <w:vAlign w:val="center"/>
          </w:tcPr>
          <w:p w14:paraId="50C262C2" w14:textId="77777777" w:rsidR="00AC3C1A" w:rsidRDefault="00C067C2">
            <w:pPr>
              <w:widowControl w:val="0"/>
              <w:spacing w:line="256" w:lineRule="auto"/>
            </w:pPr>
            <w:r>
              <w:rPr>
                <w:rFonts w:ascii="Times New Roman" w:hAnsi="Times New Roman" w:cs="Times New Roman"/>
                <w:sz w:val="20"/>
                <w:szCs w:val="20"/>
              </w:rPr>
              <w:t>1.513</w:t>
            </w:r>
          </w:p>
        </w:tc>
        <w:tc>
          <w:tcPr>
            <w:tcW w:w="711" w:type="dxa"/>
            <w:tcBorders>
              <w:top w:val="single" w:sz="4" w:space="0" w:color="000000"/>
              <w:left w:val="single" w:sz="4" w:space="0" w:color="000000"/>
              <w:bottom w:val="single" w:sz="4" w:space="0" w:color="000000"/>
              <w:right w:val="single" w:sz="4" w:space="0" w:color="000000"/>
            </w:tcBorders>
            <w:vAlign w:val="center"/>
          </w:tcPr>
          <w:p w14:paraId="4C538950" w14:textId="77777777" w:rsidR="00AC3C1A" w:rsidRDefault="00C067C2">
            <w:pPr>
              <w:widowControl w:val="0"/>
              <w:spacing w:line="256" w:lineRule="auto"/>
            </w:pPr>
            <w:r>
              <w:rPr>
                <w:rFonts w:ascii="Times New Roman" w:hAnsi="Times New Roman" w:cs="Times New Roman"/>
                <w:sz w:val="20"/>
                <w:szCs w:val="20"/>
              </w:rPr>
              <w:t>0.252</w:t>
            </w:r>
          </w:p>
        </w:tc>
        <w:tc>
          <w:tcPr>
            <w:tcW w:w="842" w:type="dxa"/>
            <w:tcBorders>
              <w:top w:val="single" w:sz="4" w:space="0" w:color="000000"/>
              <w:left w:val="single" w:sz="4" w:space="0" w:color="000000"/>
              <w:bottom w:val="single" w:sz="4" w:space="0" w:color="000000"/>
              <w:right w:val="single" w:sz="4" w:space="0" w:color="000000"/>
            </w:tcBorders>
            <w:vAlign w:val="center"/>
          </w:tcPr>
          <w:p w14:paraId="3BC79DED" w14:textId="77777777" w:rsidR="00AC3C1A" w:rsidRDefault="00C067C2">
            <w:pPr>
              <w:widowControl w:val="0"/>
              <w:spacing w:line="256" w:lineRule="auto"/>
            </w:pPr>
            <w:r>
              <w:rPr>
                <w:rFonts w:ascii="Times New Roman" w:hAnsi="Times New Roman" w:cs="Times New Roman"/>
                <w:sz w:val="20"/>
                <w:szCs w:val="20"/>
              </w:rPr>
              <w:t>1.105</w:t>
            </w:r>
          </w:p>
        </w:tc>
        <w:tc>
          <w:tcPr>
            <w:tcW w:w="850" w:type="dxa"/>
            <w:tcBorders>
              <w:top w:val="single" w:sz="4" w:space="0" w:color="000000"/>
              <w:left w:val="single" w:sz="4" w:space="0" w:color="000000"/>
              <w:bottom w:val="single" w:sz="4" w:space="0" w:color="000000"/>
              <w:right w:val="single" w:sz="4" w:space="0" w:color="000000"/>
            </w:tcBorders>
            <w:vAlign w:val="center"/>
          </w:tcPr>
          <w:p w14:paraId="74025B18" w14:textId="77777777" w:rsidR="00AC3C1A" w:rsidRDefault="00C067C2">
            <w:pPr>
              <w:widowControl w:val="0"/>
              <w:spacing w:line="256" w:lineRule="auto"/>
            </w:pPr>
            <w:r>
              <w:rPr>
                <w:rFonts w:ascii="Times New Roman" w:hAnsi="Times New Roman" w:cs="Times New Roman"/>
                <w:sz w:val="20"/>
                <w:szCs w:val="20"/>
              </w:rPr>
              <w:t>1.928</w:t>
            </w:r>
          </w:p>
        </w:tc>
        <w:tc>
          <w:tcPr>
            <w:tcW w:w="670" w:type="dxa"/>
            <w:tcBorders>
              <w:top w:val="single" w:sz="4" w:space="0" w:color="000000"/>
              <w:left w:val="single" w:sz="4" w:space="0" w:color="000000"/>
              <w:bottom w:val="single" w:sz="4" w:space="0" w:color="000000"/>
              <w:right w:val="single" w:sz="4" w:space="0" w:color="000000"/>
            </w:tcBorders>
            <w:vAlign w:val="center"/>
          </w:tcPr>
          <w:p w14:paraId="196DAB4C" w14:textId="77777777" w:rsidR="00AC3C1A" w:rsidRDefault="00C067C2">
            <w:pPr>
              <w:widowControl w:val="0"/>
              <w:spacing w:line="256" w:lineRule="auto"/>
            </w:pPr>
            <w:r>
              <w:rPr>
                <w:rFonts w:ascii="Times New Roman" w:hAnsi="Times New Roman" w:cs="Times New Roman"/>
                <w:sz w:val="20"/>
                <w:szCs w:val="20"/>
              </w:rPr>
              <w:t>1.004</w:t>
            </w:r>
          </w:p>
        </w:tc>
        <w:tc>
          <w:tcPr>
            <w:tcW w:w="1025" w:type="dxa"/>
            <w:tcBorders>
              <w:top w:val="single" w:sz="4" w:space="0" w:color="000000"/>
              <w:left w:val="single" w:sz="4" w:space="0" w:color="000000"/>
              <w:bottom w:val="single" w:sz="4" w:space="0" w:color="000000"/>
              <w:right w:val="single" w:sz="4" w:space="0" w:color="000000"/>
            </w:tcBorders>
            <w:vAlign w:val="center"/>
          </w:tcPr>
          <w:p w14:paraId="1F513497" w14:textId="77777777" w:rsidR="00AC3C1A" w:rsidRDefault="00C067C2">
            <w:pPr>
              <w:widowControl w:val="0"/>
              <w:spacing w:line="256" w:lineRule="auto"/>
            </w:pPr>
            <w:r>
              <w:rPr>
                <w:rFonts w:ascii="Times New Roman" w:hAnsi="Times New Roman" w:cs="Times New Roman"/>
                <w:sz w:val="20"/>
                <w:szCs w:val="20"/>
              </w:rPr>
              <w:t>946</w:t>
            </w:r>
          </w:p>
        </w:tc>
        <w:tc>
          <w:tcPr>
            <w:tcW w:w="913" w:type="dxa"/>
            <w:tcBorders>
              <w:top w:val="single" w:sz="4" w:space="0" w:color="000000"/>
              <w:left w:val="single" w:sz="4" w:space="0" w:color="000000"/>
              <w:bottom w:val="single" w:sz="4" w:space="0" w:color="000000"/>
              <w:right w:val="single" w:sz="4" w:space="0" w:color="000000"/>
            </w:tcBorders>
            <w:vAlign w:val="center"/>
          </w:tcPr>
          <w:p w14:paraId="095B3E41" w14:textId="77777777" w:rsidR="00AC3C1A" w:rsidRDefault="00C067C2">
            <w:pPr>
              <w:widowControl w:val="0"/>
              <w:spacing w:line="256" w:lineRule="auto"/>
            </w:pPr>
            <w:r>
              <w:rPr>
                <w:rFonts w:ascii="Times New Roman" w:hAnsi="Times New Roman" w:cs="Times New Roman"/>
                <w:sz w:val="20"/>
                <w:szCs w:val="20"/>
              </w:rPr>
              <w:t>1066</w:t>
            </w:r>
          </w:p>
        </w:tc>
      </w:tr>
      <w:tr w:rsidR="00AC3C1A" w14:paraId="1CCCCEB4"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3F3035FA" w14:textId="77777777" w:rsidR="00AC3C1A" w:rsidRDefault="00C067C2">
            <w:pPr>
              <w:widowControl w:val="0"/>
              <w:spacing w:line="256" w:lineRule="auto"/>
            </w:pPr>
            <w:r>
              <w:rPr>
                <w:rFonts w:ascii="Times New Roman" w:hAnsi="Times New Roman" w:cs="Times New Roman"/>
                <w:sz w:val="20"/>
                <w:szCs w:val="20"/>
              </w:rPr>
              <w:t>temperature^2</w:t>
            </w:r>
          </w:p>
        </w:tc>
        <w:tc>
          <w:tcPr>
            <w:tcW w:w="853" w:type="dxa"/>
            <w:tcBorders>
              <w:top w:val="single" w:sz="4" w:space="0" w:color="000000"/>
              <w:left w:val="single" w:sz="4" w:space="0" w:color="000000"/>
              <w:bottom w:val="single" w:sz="4" w:space="0" w:color="000000"/>
              <w:right w:val="single" w:sz="4" w:space="0" w:color="000000"/>
            </w:tcBorders>
            <w:vAlign w:val="center"/>
          </w:tcPr>
          <w:p w14:paraId="37937D48" w14:textId="77777777" w:rsidR="00AC3C1A" w:rsidRDefault="00C067C2">
            <w:pPr>
              <w:widowControl w:val="0"/>
              <w:spacing w:line="256" w:lineRule="auto"/>
            </w:pPr>
            <w:r>
              <w:rPr>
                <w:rFonts w:ascii="Times New Roman" w:hAnsi="Times New Roman" w:cs="Times New Roman"/>
                <w:sz w:val="20"/>
                <w:szCs w:val="20"/>
              </w:rPr>
              <w:t>-0.040</w:t>
            </w:r>
          </w:p>
        </w:tc>
        <w:tc>
          <w:tcPr>
            <w:tcW w:w="988" w:type="dxa"/>
            <w:tcBorders>
              <w:top w:val="single" w:sz="4" w:space="0" w:color="000000"/>
              <w:left w:val="single" w:sz="4" w:space="0" w:color="000000"/>
              <w:bottom w:val="single" w:sz="4" w:space="0" w:color="000000"/>
              <w:right w:val="single" w:sz="4" w:space="0" w:color="000000"/>
            </w:tcBorders>
            <w:vAlign w:val="center"/>
          </w:tcPr>
          <w:p w14:paraId="3039F53F" w14:textId="77777777" w:rsidR="00AC3C1A" w:rsidRDefault="00C067C2">
            <w:pPr>
              <w:widowControl w:val="0"/>
              <w:spacing w:line="256" w:lineRule="auto"/>
            </w:pPr>
            <w:r>
              <w:rPr>
                <w:rFonts w:ascii="Times New Roman" w:hAnsi="Times New Roman" w:cs="Times New Roman"/>
                <w:sz w:val="20"/>
                <w:szCs w:val="20"/>
              </w:rPr>
              <w:t>-0.040</w:t>
            </w:r>
          </w:p>
        </w:tc>
        <w:tc>
          <w:tcPr>
            <w:tcW w:w="711" w:type="dxa"/>
            <w:tcBorders>
              <w:top w:val="single" w:sz="4" w:space="0" w:color="000000"/>
              <w:left w:val="single" w:sz="4" w:space="0" w:color="000000"/>
              <w:bottom w:val="single" w:sz="4" w:space="0" w:color="000000"/>
              <w:right w:val="single" w:sz="4" w:space="0" w:color="000000"/>
            </w:tcBorders>
            <w:vAlign w:val="center"/>
          </w:tcPr>
          <w:p w14:paraId="3A822D4E" w14:textId="77777777" w:rsidR="00AC3C1A" w:rsidRDefault="00C067C2">
            <w:pPr>
              <w:widowControl w:val="0"/>
              <w:spacing w:line="256" w:lineRule="auto"/>
            </w:pPr>
            <w:r>
              <w:rPr>
                <w:rFonts w:ascii="Times New Roman" w:hAnsi="Times New Roman" w:cs="Times New Roman"/>
                <w:sz w:val="20"/>
                <w:szCs w:val="20"/>
              </w:rPr>
              <w:t>0.007</w:t>
            </w:r>
          </w:p>
        </w:tc>
        <w:tc>
          <w:tcPr>
            <w:tcW w:w="842" w:type="dxa"/>
            <w:tcBorders>
              <w:top w:val="single" w:sz="4" w:space="0" w:color="000000"/>
              <w:left w:val="single" w:sz="4" w:space="0" w:color="000000"/>
              <w:bottom w:val="single" w:sz="4" w:space="0" w:color="000000"/>
              <w:right w:val="single" w:sz="4" w:space="0" w:color="000000"/>
            </w:tcBorders>
            <w:vAlign w:val="center"/>
          </w:tcPr>
          <w:p w14:paraId="2F10E4C0" w14:textId="77777777" w:rsidR="00AC3C1A" w:rsidRDefault="00C067C2">
            <w:pPr>
              <w:widowControl w:val="0"/>
              <w:spacing w:line="256" w:lineRule="auto"/>
            </w:pPr>
            <w:r>
              <w:rPr>
                <w:rFonts w:ascii="Times New Roman" w:hAnsi="Times New Roman" w:cs="Times New Roman"/>
                <w:sz w:val="20"/>
                <w:szCs w:val="20"/>
              </w:rPr>
              <w:t>-0.051</w:t>
            </w:r>
          </w:p>
        </w:tc>
        <w:tc>
          <w:tcPr>
            <w:tcW w:w="850" w:type="dxa"/>
            <w:tcBorders>
              <w:top w:val="single" w:sz="4" w:space="0" w:color="000000"/>
              <w:left w:val="single" w:sz="4" w:space="0" w:color="000000"/>
              <w:bottom w:val="single" w:sz="4" w:space="0" w:color="000000"/>
              <w:right w:val="single" w:sz="4" w:space="0" w:color="000000"/>
            </w:tcBorders>
            <w:vAlign w:val="center"/>
          </w:tcPr>
          <w:p w14:paraId="3624644E" w14:textId="77777777" w:rsidR="00AC3C1A" w:rsidRDefault="00C067C2">
            <w:pPr>
              <w:widowControl w:val="0"/>
              <w:spacing w:line="256" w:lineRule="auto"/>
            </w:pPr>
            <w:r>
              <w:rPr>
                <w:rFonts w:ascii="Times New Roman" w:hAnsi="Times New Roman" w:cs="Times New Roman"/>
                <w:sz w:val="20"/>
                <w:szCs w:val="20"/>
              </w:rPr>
              <w:t>-0.029</w:t>
            </w:r>
          </w:p>
        </w:tc>
        <w:tc>
          <w:tcPr>
            <w:tcW w:w="670" w:type="dxa"/>
            <w:tcBorders>
              <w:top w:val="single" w:sz="4" w:space="0" w:color="000000"/>
              <w:left w:val="single" w:sz="4" w:space="0" w:color="000000"/>
              <w:bottom w:val="single" w:sz="4" w:space="0" w:color="000000"/>
              <w:right w:val="single" w:sz="4" w:space="0" w:color="000000"/>
            </w:tcBorders>
            <w:vAlign w:val="center"/>
          </w:tcPr>
          <w:p w14:paraId="2D28D3E9" w14:textId="77777777" w:rsidR="00AC3C1A" w:rsidRDefault="00C067C2">
            <w:pPr>
              <w:widowControl w:val="0"/>
              <w:spacing w:line="256" w:lineRule="auto"/>
            </w:pPr>
            <w:r>
              <w:rPr>
                <w:rFonts w:ascii="Times New Roman" w:hAnsi="Times New Roman" w:cs="Times New Roman"/>
                <w:sz w:val="20"/>
                <w:szCs w:val="20"/>
              </w:rPr>
              <w:t>1.004</w:t>
            </w:r>
          </w:p>
        </w:tc>
        <w:tc>
          <w:tcPr>
            <w:tcW w:w="1025" w:type="dxa"/>
            <w:tcBorders>
              <w:top w:val="single" w:sz="4" w:space="0" w:color="000000"/>
              <w:left w:val="single" w:sz="4" w:space="0" w:color="000000"/>
              <w:bottom w:val="single" w:sz="4" w:space="0" w:color="000000"/>
              <w:right w:val="single" w:sz="4" w:space="0" w:color="000000"/>
            </w:tcBorders>
            <w:vAlign w:val="center"/>
          </w:tcPr>
          <w:p w14:paraId="125667BE" w14:textId="77777777" w:rsidR="00AC3C1A" w:rsidRDefault="00C067C2">
            <w:pPr>
              <w:widowControl w:val="0"/>
              <w:spacing w:line="256" w:lineRule="auto"/>
            </w:pPr>
            <w:r>
              <w:rPr>
                <w:rFonts w:ascii="Times New Roman" w:hAnsi="Times New Roman" w:cs="Times New Roman"/>
                <w:sz w:val="20"/>
                <w:szCs w:val="20"/>
              </w:rPr>
              <w:t>980</w:t>
            </w:r>
          </w:p>
        </w:tc>
        <w:tc>
          <w:tcPr>
            <w:tcW w:w="913" w:type="dxa"/>
            <w:tcBorders>
              <w:top w:val="single" w:sz="4" w:space="0" w:color="000000"/>
              <w:left w:val="single" w:sz="4" w:space="0" w:color="000000"/>
              <w:bottom w:val="single" w:sz="4" w:space="0" w:color="000000"/>
              <w:right w:val="single" w:sz="4" w:space="0" w:color="000000"/>
            </w:tcBorders>
            <w:vAlign w:val="center"/>
          </w:tcPr>
          <w:p w14:paraId="17D68C30" w14:textId="77777777" w:rsidR="00AC3C1A" w:rsidRDefault="00C067C2">
            <w:pPr>
              <w:widowControl w:val="0"/>
              <w:spacing w:line="256" w:lineRule="auto"/>
            </w:pPr>
            <w:r>
              <w:rPr>
                <w:rFonts w:ascii="Times New Roman" w:hAnsi="Times New Roman" w:cs="Times New Roman"/>
                <w:sz w:val="20"/>
                <w:szCs w:val="20"/>
              </w:rPr>
              <w:t>1055</w:t>
            </w:r>
          </w:p>
        </w:tc>
      </w:tr>
      <w:tr w:rsidR="00AC3C1A" w14:paraId="50A42EDE"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78228AE1" w14:textId="77777777" w:rsidR="00AC3C1A" w:rsidRDefault="00C067C2">
            <w:pPr>
              <w:widowControl w:val="0"/>
              <w:spacing w:line="256" w:lineRule="auto"/>
            </w:pPr>
            <w:r>
              <w:rPr>
                <w:rFonts w:ascii="Times New Roman" w:hAnsi="Times New Roman" w:cs="Times New Roman"/>
                <w:sz w:val="20"/>
                <w:szCs w:val="20"/>
              </w:rPr>
              <w:t>landscape heterogeneity</w:t>
            </w:r>
          </w:p>
        </w:tc>
        <w:tc>
          <w:tcPr>
            <w:tcW w:w="853" w:type="dxa"/>
            <w:tcBorders>
              <w:top w:val="single" w:sz="4" w:space="0" w:color="000000"/>
              <w:left w:val="single" w:sz="4" w:space="0" w:color="000000"/>
              <w:bottom w:val="single" w:sz="4" w:space="0" w:color="000000"/>
              <w:right w:val="single" w:sz="4" w:space="0" w:color="000000"/>
            </w:tcBorders>
            <w:vAlign w:val="center"/>
          </w:tcPr>
          <w:p w14:paraId="6036E27B" w14:textId="77777777" w:rsidR="00AC3C1A" w:rsidRDefault="00C067C2">
            <w:pPr>
              <w:widowControl w:val="0"/>
              <w:spacing w:line="256" w:lineRule="auto"/>
            </w:pPr>
            <w:r>
              <w:rPr>
                <w:rFonts w:ascii="Times New Roman" w:hAnsi="Times New Roman" w:cs="Times New Roman"/>
                <w:sz w:val="20"/>
                <w:szCs w:val="20"/>
              </w:rPr>
              <w:t>2.990</w:t>
            </w:r>
          </w:p>
        </w:tc>
        <w:tc>
          <w:tcPr>
            <w:tcW w:w="988" w:type="dxa"/>
            <w:tcBorders>
              <w:top w:val="single" w:sz="4" w:space="0" w:color="000000"/>
              <w:left w:val="single" w:sz="4" w:space="0" w:color="000000"/>
              <w:bottom w:val="single" w:sz="4" w:space="0" w:color="000000"/>
              <w:right w:val="single" w:sz="4" w:space="0" w:color="000000"/>
            </w:tcBorders>
            <w:vAlign w:val="center"/>
          </w:tcPr>
          <w:p w14:paraId="349B758E" w14:textId="77777777" w:rsidR="00AC3C1A" w:rsidRDefault="00C067C2">
            <w:pPr>
              <w:widowControl w:val="0"/>
              <w:spacing w:line="256" w:lineRule="auto"/>
            </w:pPr>
            <w:r>
              <w:rPr>
                <w:rFonts w:ascii="Times New Roman" w:hAnsi="Times New Roman" w:cs="Times New Roman"/>
                <w:sz w:val="20"/>
                <w:szCs w:val="20"/>
              </w:rPr>
              <w:t>2.994</w:t>
            </w:r>
          </w:p>
        </w:tc>
        <w:tc>
          <w:tcPr>
            <w:tcW w:w="711" w:type="dxa"/>
            <w:tcBorders>
              <w:top w:val="single" w:sz="4" w:space="0" w:color="000000"/>
              <w:left w:val="single" w:sz="4" w:space="0" w:color="000000"/>
              <w:bottom w:val="single" w:sz="4" w:space="0" w:color="000000"/>
              <w:right w:val="single" w:sz="4" w:space="0" w:color="000000"/>
            </w:tcBorders>
            <w:vAlign w:val="center"/>
          </w:tcPr>
          <w:p w14:paraId="4AF99F81" w14:textId="77777777" w:rsidR="00AC3C1A" w:rsidRDefault="00C067C2">
            <w:pPr>
              <w:widowControl w:val="0"/>
              <w:spacing w:line="256" w:lineRule="auto"/>
            </w:pPr>
            <w:r>
              <w:rPr>
                <w:rFonts w:ascii="Times New Roman" w:hAnsi="Times New Roman" w:cs="Times New Roman"/>
                <w:sz w:val="20"/>
                <w:szCs w:val="20"/>
              </w:rPr>
              <w:t>0.579</w:t>
            </w:r>
          </w:p>
        </w:tc>
        <w:tc>
          <w:tcPr>
            <w:tcW w:w="842" w:type="dxa"/>
            <w:tcBorders>
              <w:top w:val="single" w:sz="4" w:space="0" w:color="000000"/>
              <w:left w:val="single" w:sz="4" w:space="0" w:color="000000"/>
              <w:bottom w:val="single" w:sz="4" w:space="0" w:color="000000"/>
              <w:right w:val="single" w:sz="4" w:space="0" w:color="000000"/>
            </w:tcBorders>
            <w:vAlign w:val="center"/>
          </w:tcPr>
          <w:p w14:paraId="6568E650" w14:textId="77777777" w:rsidR="00AC3C1A" w:rsidRDefault="00C067C2">
            <w:pPr>
              <w:widowControl w:val="0"/>
              <w:spacing w:line="256" w:lineRule="auto"/>
            </w:pPr>
            <w:r>
              <w:rPr>
                <w:rFonts w:ascii="Times New Roman" w:hAnsi="Times New Roman" w:cs="Times New Roman"/>
                <w:sz w:val="20"/>
                <w:szCs w:val="20"/>
              </w:rPr>
              <w:t>2.026</w:t>
            </w:r>
          </w:p>
        </w:tc>
        <w:tc>
          <w:tcPr>
            <w:tcW w:w="850" w:type="dxa"/>
            <w:tcBorders>
              <w:top w:val="single" w:sz="4" w:space="0" w:color="000000"/>
              <w:left w:val="single" w:sz="4" w:space="0" w:color="000000"/>
              <w:bottom w:val="single" w:sz="4" w:space="0" w:color="000000"/>
              <w:right w:val="single" w:sz="4" w:space="0" w:color="000000"/>
            </w:tcBorders>
            <w:vAlign w:val="center"/>
          </w:tcPr>
          <w:p w14:paraId="04586BB9" w14:textId="77777777" w:rsidR="00AC3C1A" w:rsidRDefault="00C067C2">
            <w:pPr>
              <w:widowControl w:val="0"/>
              <w:spacing w:line="256" w:lineRule="auto"/>
            </w:pPr>
            <w:r>
              <w:rPr>
                <w:rFonts w:ascii="Times New Roman" w:hAnsi="Times New Roman" w:cs="Times New Roman"/>
                <w:sz w:val="20"/>
                <w:szCs w:val="20"/>
              </w:rPr>
              <w:t>3.925</w:t>
            </w:r>
          </w:p>
        </w:tc>
        <w:tc>
          <w:tcPr>
            <w:tcW w:w="670" w:type="dxa"/>
            <w:tcBorders>
              <w:top w:val="single" w:sz="4" w:space="0" w:color="000000"/>
              <w:left w:val="single" w:sz="4" w:space="0" w:color="000000"/>
              <w:bottom w:val="single" w:sz="4" w:space="0" w:color="000000"/>
              <w:right w:val="single" w:sz="4" w:space="0" w:color="000000"/>
            </w:tcBorders>
            <w:vAlign w:val="center"/>
          </w:tcPr>
          <w:p w14:paraId="4F2957D2" w14:textId="77777777" w:rsidR="00AC3C1A" w:rsidRDefault="00C067C2">
            <w:pPr>
              <w:widowControl w:val="0"/>
              <w:spacing w:line="256" w:lineRule="auto"/>
            </w:pPr>
            <w:r>
              <w:rPr>
                <w:rFonts w:ascii="Times New Roman" w:hAnsi="Times New Roman" w:cs="Times New Roman"/>
                <w:sz w:val="20"/>
                <w:szCs w:val="20"/>
              </w:rPr>
              <w:t>1.001</w:t>
            </w:r>
          </w:p>
        </w:tc>
        <w:tc>
          <w:tcPr>
            <w:tcW w:w="1025" w:type="dxa"/>
            <w:tcBorders>
              <w:top w:val="single" w:sz="4" w:space="0" w:color="000000"/>
              <w:left w:val="single" w:sz="4" w:space="0" w:color="000000"/>
              <w:bottom w:val="single" w:sz="4" w:space="0" w:color="000000"/>
              <w:right w:val="single" w:sz="4" w:space="0" w:color="000000"/>
            </w:tcBorders>
            <w:vAlign w:val="center"/>
          </w:tcPr>
          <w:p w14:paraId="001AF54D" w14:textId="77777777" w:rsidR="00AC3C1A" w:rsidRDefault="00C067C2">
            <w:pPr>
              <w:widowControl w:val="0"/>
              <w:spacing w:line="256" w:lineRule="auto"/>
            </w:pPr>
            <w:r>
              <w:rPr>
                <w:rFonts w:ascii="Times New Roman" w:hAnsi="Times New Roman" w:cs="Times New Roman"/>
                <w:sz w:val="20"/>
                <w:szCs w:val="20"/>
              </w:rPr>
              <w:t>3749</w:t>
            </w:r>
          </w:p>
        </w:tc>
        <w:tc>
          <w:tcPr>
            <w:tcW w:w="913" w:type="dxa"/>
            <w:tcBorders>
              <w:top w:val="single" w:sz="4" w:space="0" w:color="000000"/>
              <w:left w:val="single" w:sz="4" w:space="0" w:color="000000"/>
              <w:bottom w:val="single" w:sz="4" w:space="0" w:color="000000"/>
              <w:right w:val="single" w:sz="4" w:space="0" w:color="000000"/>
            </w:tcBorders>
            <w:vAlign w:val="center"/>
          </w:tcPr>
          <w:p w14:paraId="25412E91" w14:textId="77777777" w:rsidR="00AC3C1A" w:rsidRDefault="00C067C2">
            <w:pPr>
              <w:widowControl w:val="0"/>
              <w:spacing w:line="256" w:lineRule="auto"/>
            </w:pPr>
            <w:r>
              <w:rPr>
                <w:rFonts w:ascii="Times New Roman" w:hAnsi="Times New Roman" w:cs="Times New Roman"/>
                <w:sz w:val="20"/>
                <w:szCs w:val="20"/>
              </w:rPr>
              <w:t>2838</w:t>
            </w:r>
          </w:p>
        </w:tc>
      </w:tr>
      <w:tr w:rsidR="00AC3C1A" w14:paraId="6AE45E8F" w14:textId="77777777" w:rsidTr="00267D1D">
        <w:tc>
          <w:tcPr>
            <w:tcW w:w="2404" w:type="dxa"/>
            <w:tcBorders>
              <w:top w:val="single" w:sz="4" w:space="0" w:color="000000"/>
              <w:left w:val="single" w:sz="4" w:space="0" w:color="000000"/>
              <w:bottom w:val="single" w:sz="4" w:space="0" w:color="000000"/>
              <w:right w:val="single" w:sz="4" w:space="0" w:color="000000"/>
            </w:tcBorders>
            <w:vAlign w:val="center"/>
          </w:tcPr>
          <w:p w14:paraId="45A6D9BB" w14:textId="77777777" w:rsidR="00AC3C1A" w:rsidRDefault="00C067C2">
            <w:pPr>
              <w:widowControl w:val="0"/>
              <w:spacing w:line="256" w:lineRule="auto"/>
            </w:pPr>
            <w:r>
              <w:rPr>
                <w:rFonts w:ascii="Times New Roman" w:hAnsi="Times New Roman" w:cs="Times New Roman"/>
                <w:sz w:val="20"/>
                <w:szCs w:val="20"/>
              </w:rPr>
              <w:t>SD observer random effect</w:t>
            </w:r>
          </w:p>
        </w:tc>
        <w:tc>
          <w:tcPr>
            <w:tcW w:w="853" w:type="dxa"/>
            <w:tcBorders>
              <w:top w:val="single" w:sz="4" w:space="0" w:color="000000"/>
              <w:left w:val="single" w:sz="4" w:space="0" w:color="000000"/>
              <w:bottom w:val="single" w:sz="4" w:space="0" w:color="000000"/>
              <w:right w:val="single" w:sz="4" w:space="0" w:color="000000"/>
            </w:tcBorders>
            <w:vAlign w:val="center"/>
          </w:tcPr>
          <w:p w14:paraId="2CFBC808" w14:textId="77777777" w:rsidR="00AC3C1A" w:rsidRDefault="00C067C2">
            <w:pPr>
              <w:widowControl w:val="0"/>
              <w:spacing w:line="256" w:lineRule="auto"/>
            </w:pPr>
            <w:r>
              <w:rPr>
                <w:rFonts w:ascii="Times New Roman" w:hAnsi="Times New Roman" w:cs="Times New Roman"/>
                <w:sz w:val="20"/>
                <w:szCs w:val="20"/>
              </w:rPr>
              <w:t>3.866</w:t>
            </w:r>
          </w:p>
        </w:tc>
        <w:tc>
          <w:tcPr>
            <w:tcW w:w="988" w:type="dxa"/>
            <w:tcBorders>
              <w:top w:val="single" w:sz="4" w:space="0" w:color="000000"/>
              <w:left w:val="single" w:sz="4" w:space="0" w:color="000000"/>
              <w:bottom w:val="single" w:sz="4" w:space="0" w:color="000000"/>
              <w:right w:val="single" w:sz="4" w:space="0" w:color="000000"/>
            </w:tcBorders>
            <w:vAlign w:val="center"/>
          </w:tcPr>
          <w:p w14:paraId="5235A05D" w14:textId="77777777" w:rsidR="00AC3C1A" w:rsidRDefault="00C067C2">
            <w:pPr>
              <w:widowControl w:val="0"/>
              <w:spacing w:line="256" w:lineRule="auto"/>
            </w:pPr>
            <w:r>
              <w:rPr>
                <w:rFonts w:ascii="Times New Roman" w:hAnsi="Times New Roman" w:cs="Times New Roman"/>
                <w:sz w:val="20"/>
                <w:szCs w:val="20"/>
              </w:rPr>
              <w:t>3.863</w:t>
            </w:r>
          </w:p>
        </w:tc>
        <w:tc>
          <w:tcPr>
            <w:tcW w:w="711" w:type="dxa"/>
            <w:tcBorders>
              <w:top w:val="single" w:sz="4" w:space="0" w:color="000000"/>
              <w:left w:val="single" w:sz="4" w:space="0" w:color="000000"/>
              <w:bottom w:val="single" w:sz="4" w:space="0" w:color="000000"/>
              <w:right w:val="single" w:sz="4" w:space="0" w:color="000000"/>
            </w:tcBorders>
            <w:vAlign w:val="center"/>
          </w:tcPr>
          <w:p w14:paraId="6E55F83C" w14:textId="77777777" w:rsidR="00AC3C1A" w:rsidRDefault="00C067C2">
            <w:pPr>
              <w:widowControl w:val="0"/>
              <w:spacing w:line="256" w:lineRule="auto"/>
            </w:pPr>
            <w:r>
              <w:rPr>
                <w:rFonts w:ascii="Times New Roman" w:hAnsi="Times New Roman" w:cs="Times New Roman"/>
                <w:sz w:val="20"/>
                <w:szCs w:val="20"/>
              </w:rPr>
              <w:t>0.154</w:t>
            </w:r>
          </w:p>
        </w:tc>
        <w:tc>
          <w:tcPr>
            <w:tcW w:w="842" w:type="dxa"/>
            <w:tcBorders>
              <w:top w:val="single" w:sz="4" w:space="0" w:color="000000"/>
              <w:left w:val="single" w:sz="4" w:space="0" w:color="000000"/>
              <w:bottom w:val="single" w:sz="4" w:space="0" w:color="000000"/>
              <w:right w:val="single" w:sz="4" w:space="0" w:color="000000"/>
            </w:tcBorders>
            <w:vAlign w:val="center"/>
          </w:tcPr>
          <w:p w14:paraId="7320F793" w14:textId="77777777" w:rsidR="00AC3C1A" w:rsidRDefault="00C067C2">
            <w:pPr>
              <w:widowControl w:val="0"/>
              <w:spacing w:line="256" w:lineRule="auto"/>
            </w:pPr>
            <w:r>
              <w:rPr>
                <w:rFonts w:ascii="Times New Roman" w:hAnsi="Times New Roman" w:cs="Times New Roman"/>
                <w:sz w:val="20"/>
                <w:szCs w:val="20"/>
              </w:rPr>
              <w:t>3.622</w:t>
            </w:r>
          </w:p>
        </w:tc>
        <w:tc>
          <w:tcPr>
            <w:tcW w:w="850" w:type="dxa"/>
            <w:tcBorders>
              <w:top w:val="single" w:sz="4" w:space="0" w:color="000000"/>
              <w:left w:val="single" w:sz="4" w:space="0" w:color="000000"/>
              <w:bottom w:val="single" w:sz="4" w:space="0" w:color="000000"/>
              <w:right w:val="single" w:sz="4" w:space="0" w:color="000000"/>
            </w:tcBorders>
            <w:vAlign w:val="center"/>
          </w:tcPr>
          <w:p w14:paraId="52C6C441" w14:textId="77777777" w:rsidR="00AC3C1A" w:rsidRDefault="00C067C2">
            <w:pPr>
              <w:widowControl w:val="0"/>
              <w:spacing w:line="256" w:lineRule="auto"/>
            </w:pPr>
            <w:r>
              <w:rPr>
                <w:rFonts w:ascii="Times New Roman" w:hAnsi="Times New Roman" w:cs="Times New Roman"/>
                <w:sz w:val="20"/>
                <w:szCs w:val="20"/>
              </w:rPr>
              <w:t>4.119</w:t>
            </w:r>
          </w:p>
        </w:tc>
        <w:tc>
          <w:tcPr>
            <w:tcW w:w="670" w:type="dxa"/>
            <w:tcBorders>
              <w:top w:val="single" w:sz="4" w:space="0" w:color="000000"/>
              <w:left w:val="single" w:sz="4" w:space="0" w:color="000000"/>
              <w:bottom w:val="single" w:sz="4" w:space="0" w:color="000000"/>
              <w:right w:val="single" w:sz="4" w:space="0" w:color="000000"/>
            </w:tcBorders>
            <w:vAlign w:val="center"/>
          </w:tcPr>
          <w:p w14:paraId="2E63C336" w14:textId="77777777" w:rsidR="00AC3C1A" w:rsidRDefault="00C067C2">
            <w:pPr>
              <w:widowControl w:val="0"/>
              <w:spacing w:line="256" w:lineRule="auto"/>
            </w:pPr>
            <w:r>
              <w:rPr>
                <w:rFonts w:ascii="Times New Roman" w:hAnsi="Times New Roman" w:cs="Times New Roman"/>
                <w:sz w:val="20"/>
                <w:szCs w:val="20"/>
              </w:rPr>
              <w:t>1.003</w:t>
            </w:r>
          </w:p>
        </w:tc>
        <w:tc>
          <w:tcPr>
            <w:tcW w:w="1025" w:type="dxa"/>
            <w:tcBorders>
              <w:top w:val="single" w:sz="4" w:space="0" w:color="000000"/>
              <w:left w:val="single" w:sz="4" w:space="0" w:color="000000"/>
              <w:bottom w:val="single" w:sz="4" w:space="0" w:color="000000"/>
              <w:right w:val="single" w:sz="4" w:space="0" w:color="000000"/>
            </w:tcBorders>
            <w:vAlign w:val="center"/>
          </w:tcPr>
          <w:p w14:paraId="4444C10A" w14:textId="77777777" w:rsidR="00AC3C1A" w:rsidRDefault="00C067C2">
            <w:pPr>
              <w:widowControl w:val="0"/>
              <w:spacing w:line="256" w:lineRule="auto"/>
            </w:pPr>
            <w:r>
              <w:rPr>
                <w:rFonts w:ascii="Times New Roman" w:hAnsi="Times New Roman" w:cs="Times New Roman"/>
                <w:sz w:val="20"/>
                <w:szCs w:val="20"/>
              </w:rPr>
              <w:t>2204</w:t>
            </w:r>
          </w:p>
        </w:tc>
        <w:tc>
          <w:tcPr>
            <w:tcW w:w="913" w:type="dxa"/>
            <w:tcBorders>
              <w:top w:val="single" w:sz="4" w:space="0" w:color="000000"/>
              <w:left w:val="single" w:sz="4" w:space="0" w:color="000000"/>
              <w:bottom w:val="single" w:sz="4" w:space="0" w:color="000000"/>
              <w:right w:val="single" w:sz="4" w:space="0" w:color="000000"/>
            </w:tcBorders>
            <w:vAlign w:val="center"/>
          </w:tcPr>
          <w:p w14:paraId="1CAE6EFB" w14:textId="77777777" w:rsidR="00AC3C1A" w:rsidRDefault="00C067C2">
            <w:pPr>
              <w:widowControl w:val="0"/>
              <w:spacing w:line="256" w:lineRule="auto"/>
            </w:pPr>
            <w:r>
              <w:rPr>
                <w:rFonts w:ascii="Times New Roman" w:hAnsi="Times New Roman" w:cs="Times New Roman"/>
                <w:sz w:val="20"/>
                <w:szCs w:val="20"/>
              </w:rPr>
              <w:t>2675</w:t>
            </w:r>
          </w:p>
        </w:tc>
      </w:tr>
    </w:tbl>
    <w:p w14:paraId="038F6B47" w14:textId="77777777" w:rsidR="00AC3C1A" w:rsidRDefault="00AC3C1A">
      <w:pPr>
        <w:widowControl w:val="0"/>
        <w:spacing w:after="0"/>
        <w:jc w:val="both"/>
        <w:rPr>
          <w:rFonts w:ascii="Times New Roman" w:hAnsi="Times New Roman" w:cs="Times New Roman"/>
          <w:b/>
          <w:bCs/>
          <w:color w:val="333333"/>
          <w:sz w:val="24"/>
          <w:szCs w:val="24"/>
        </w:rPr>
      </w:pPr>
    </w:p>
    <w:p w14:paraId="1BA964EC" w14:textId="3BF4E901" w:rsidR="0096057D" w:rsidRDefault="0096057D">
      <w:pPr>
        <w:spacing w:after="0"/>
        <w:jc w:val="both"/>
        <w:rPr>
          <w:rFonts w:ascii="Times New Roman" w:hAnsi="Times New Roman" w:cs="Times New Roman"/>
          <w:b/>
          <w:bCs/>
          <w:color w:val="333333"/>
          <w:sz w:val="24"/>
          <w:szCs w:val="24"/>
        </w:rPr>
      </w:pPr>
    </w:p>
    <w:p w14:paraId="3BB3D636" w14:textId="65651C38" w:rsidR="00AC3C1A" w:rsidRDefault="00C067C2">
      <w:pPr>
        <w:spacing w:after="0"/>
        <w:jc w:val="both"/>
      </w:pPr>
      <w:r>
        <w:rPr>
          <w:rFonts w:ascii="Times New Roman" w:hAnsi="Times New Roman" w:cs="Times New Roman"/>
          <w:b/>
          <w:bCs/>
          <w:color w:val="333333"/>
          <w:sz w:val="24"/>
          <w:szCs w:val="24"/>
        </w:rPr>
        <w:lastRenderedPageBreak/>
        <w:t xml:space="preserve">Table S3. Parameter summary of the linear model describing the effect of different types and directionalities of land cover change on the magnitude of our predicted extinction debts and colonisation credits. </w:t>
      </w:r>
      <w:r>
        <w:rPr>
          <w:rFonts w:ascii="Times New Roman" w:hAnsi="Times New Roman" w:cs="Times New Roman"/>
          <w:color w:val="333333"/>
          <w:sz w:val="24"/>
          <w:szCs w:val="24"/>
        </w:rPr>
        <w:t xml:space="preserve">Coefficient estimates and uncertainty are also presented in Fig. 4 of the main text. Note that the means and standard deviations presented are the result of uncertainty propagation by fitting </w:t>
      </w:r>
      <w:r w:rsidR="008C399A">
        <w:rPr>
          <w:rFonts w:ascii="Times New Roman" w:hAnsi="Times New Roman" w:cs="Times New Roman"/>
          <w:color w:val="333333"/>
          <w:sz w:val="24"/>
          <w:szCs w:val="24"/>
        </w:rPr>
        <w:t xml:space="preserve">a GLM </w:t>
      </w:r>
      <w:r>
        <w:rPr>
          <w:rFonts w:ascii="Times New Roman" w:hAnsi="Times New Roman" w:cs="Times New Roman"/>
          <w:color w:val="333333"/>
          <w:sz w:val="24"/>
          <w:szCs w:val="24"/>
        </w:rPr>
        <w:t>to 1000 response variable sets based on</w:t>
      </w:r>
      <w:r w:rsidR="008C399A">
        <w:rPr>
          <w:rFonts w:ascii="Times New Roman" w:hAnsi="Times New Roman" w:cs="Times New Roman"/>
          <w:color w:val="333333"/>
          <w:sz w:val="24"/>
          <w:szCs w:val="24"/>
        </w:rPr>
        <w:t xml:space="preserve"> predictions from</w:t>
      </w:r>
      <w:r>
        <w:rPr>
          <w:rFonts w:ascii="Times New Roman" w:hAnsi="Times New Roman" w:cs="Times New Roman"/>
          <w:color w:val="333333"/>
          <w:sz w:val="24"/>
          <w:szCs w:val="24"/>
        </w:rPr>
        <w:t xml:space="preserve"> posterior draws and subsequently sampling 1000 times from each GLM fit parameter distributions before computing summary statistics.</w:t>
      </w:r>
    </w:p>
    <w:p w14:paraId="7D2DABB5" w14:textId="77777777" w:rsidR="00AC3C1A" w:rsidRDefault="00AC3C1A">
      <w:pPr>
        <w:spacing w:after="0"/>
        <w:jc w:val="both"/>
      </w:pPr>
    </w:p>
    <w:tbl>
      <w:tblPr>
        <w:tblW w:w="9016" w:type="dxa"/>
        <w:tblInd w:w="5" w:type="dxa"/>
        <w:tblLayout w:type="fixed"/>
        <w:tblLook w:val="04A0" w:firstRow="1" w:lastRow="0" w:firstColumn="1" w:lastColumn="0" w:noHBand="0" w:noVBand="1"/>
      </w:tblPr>
      <w:tblGrid>
        <w:gridCol w:w="2468"/>
        <w:gridCol w:w="1636"/>
        <w:gridCol w:w="1638"/>
        <w:gridCol w:w="1636"/>
        <w:gridCol w:w="1638"/>
      </w:tblGrid>
      <w:tr w:rsidR="00AC3C1A" w14:paraId="5F513EE7" w14:textId="77777777">
        <w:trPr>
          <w:trHeight w:val="516"/>
        </w:trPr>
        <w:tc>
          <w:tcPr>
            <w:tcW w:w="2468" w:type="dxa"/>
            <w:tcBorders>
              <w:top w:val="single" w:sz="4" w:space="0" w:color="000000"/>
              <w:left w:val="single" w:sz="4" w:space="0" w:color="000000"/>
              <w:bottom w:val="single" w:sz="4" w:space="0" w:color="000000"/>
              <w:right w:val="single" w:sz="4" w:space="0" w:color="000000"/>
            </w:tcBorders>
            <w:vAlign w:val="center"/>
          </w:tcPr>
          <w:p w14:paraId="5C2133A4" w14:textId="77777777" w:rsidR="00AC3C1A" w:rsidRPr="00940244" w:rsidRDefault="00C067C2">
            <w:pPr>
              <w:widowControl w:val="0"/>
              <w:spacing w:before="40" w:after="40"/>
              <w:ind w:left="40" w:right="40"/>
              <w:rPr>
                <w:b/>
                <w:sz w:val="20"/>
                <w:szCs w:val="20"/>
              </w:rPr>
            </w:pPr>
            <w:r w:rsidRPr="00940244">
              <w:rPr>
                <w:rFonts w:ascii="Times New Roman" w:eastAsia="Roboto" w:hAnsi="Times New Roman" w:cs="Times New Roman"/>
                <w:b/>
                <w:color w:val="111111"/>
                <w:sz w:val="20"/>
                <w:szCs w:val="20"/>
              </w:rPr>
              <w:t>Parameter</w:t>
            </w:r>
          </w:p>
        </w:tc>
        <w:tc>
          <w:tcPr>
            <w:tcW w:w="1636" w:type="dxa"/>
            <w:tcBorders>
              <w:top w:val="single" w:sz="4" w:space="0" w:color="000000"/>
              <w:left w:val="single" w:sz="4" w:space="0" w:color="000000"/>
              <w:bottom w:val="single" w:sz="4" w:space="0" w:color="000000"/>
              <w:right w:val="single" w:sz="4" w:space="0" w:color="000000"/>
            </w:tcBorders>
            <w:vAlign w:val="center"/>
          </w:tcPr>
          <w:p w14:paraId="00C70235" w14:textId="77777777" w:rsidR="00AC3C1A" w:rsidRPr="00940244" w:rsidRDefault="00C067C2">
            <w:pPr>
              <w:widowControl w:val="0"/>
              <w:spacing w:before="40" w:after="40"/>
              <w:ind w:left="40" w:right="40"/>
              <w:rPr>
                <w:b/>
                <w:sz w:val="20"/>
                <w:szCs w:val="20"/>
              </w:rPr>
            </w:pPr>
            <w:r w:rsidRPr="00940244">
              <w:rPr>
                <w:rFonts w:ascii="Times New Roman" w:eastAsia="Roboto" w:hAnsi="Times New Roman" w:cs="Times New Roman"/>
                <w:b/>
                <w:color w:val="111111"/>
                <w:sz w:val="20"/>
                <w:szCs w:val="20"/>
              </w:rPr>
              <w:t>mean</w:t>
            </w:r>
          </w:p>
        </w:tc>
        <w:tc>
          <w:tcPr>
            <w:tcW w:w="1638" w:type="dxa"/>
            <w:tcBorders>
              <w:top w:val="single" w:sz="4" w:space="0" w:color="000000"/>
              <w:left w:val="single" w:sz="4" w:space="0" w:color="000000"/>
              <w:bottom w:val="single" w:sz="4" w:space="0" w:color="000000"/>
              <w:right w:val="single" w:sz="4" w:space="0" w:color="000000"/>
            </w:tcBorders>
            <w:vAlign w:val="center"/>
          </w:tcPr>
          <w:p w14:paraId="6DAC66BF" w14:textId="77777777" w:rsidR="00AC3C1A" w:rsidRPr="00940244" w:rsidRDefault="00C067C2">
            <w:pPr>
              <w:widowControl w:val="0"/>
              <w:spacing w:before="40" w:after="40"/>
              <w:ind w:left="40" w:right="40"/>
              <w:rPr>
                <w:b/>
                <w:sz w:val="20"/>
                <w:szCs w:val="20"/>
              </w:rPr>
            </w:pPr>
            <w:r w:rsidRPr="00940244">
              <w:rPr>
                <w:rFonts w:ascii="Times New Roman" w:eastAsia="Roboto" w:hAnsi="Times New Roman" w:cs="Times New Roman"/>
                <w:b/>
                <w:color w:val="111111"/>
                <w:sz w:val="20"/>
                <w:szCs w:val="20"/>
              </w:rPr>
              <w:t>sd</w:t>
            </w:r>
          </w:p>
        </w:tc>
        <w:tc>
          <w:tcPr>
            <w:tcW w:w="1636" w:type="dxa"/>
            <w:tcBorders>
              <w:top w:val="single" w:sz="4" w:space="0" w:color="000000"/>
              <w:left w:val="single" w:sz="4" w:space="0" w:color="000000"/>
              <w:bottom w:val="single" w:sz="4" w:space="0" w:color="000000"/>
              <w:right w:val="single" w:sz="4" w:space="0" w:color="000000"/>
            </w:tcBorders>
            <w:vAlign w:val="center"/>
          </w:tcPr>
          <w:p w14:paraId="09EE8FC6" w14:textId="77777777" w:rsidR="00AC3C1A" w:rsidRPr="00940244" w:rsidRDefault="00C067C2">
            <w:pPr>
              <w:widowControl w:val="0"/>
              <w:spacing w:before="40" w:after="40"/>
              <w:ind w:left="40" w:right="40"/>
              <w:rPr>
                <w:b/>
                <w:sz w:val="20"/>
                <w:szCs w:val="20"/>
              </w:rPr>
            </w:pPr>
            <w:r w:rsidRPr="00940244">
              <w:rPr>
                <w:rFonts w:ascii="Times New Roman" w:eastAsia="Roboto" w:hAnsi="Times New Roman" w:cs="Times New Roman"/>
                <w:b/>
                <w:color w:val="111111"/>
                <w:sz w:val="20"/>
                <w:szCs w:val="20"/>
              </w:rPr>
              <w:t>2.5%</w:t>
            </w:r>
          </w:p>
        </w:tc>
        <w:tc>
          <w:tcPr>
            <w:tcW w:w="1638" w:type="dxa"/>
            <w:tcBorders>
              <w:top w:val="single" w:sz="4" w:space="0" w:color="000000"/>
              <w:left w:val="single" w:sz="4" w:space="0" w:color="000000"/>
              <w:bottom w:val="single" w:sz="4" w:space="0" w:color="000000"/>
              <w:right w:val="single" w:sz="4" w:space="0" w:color="000000"/>
            </w:tcBorders>
            <w:vAlign w:val="center"/>
          </w:tcPr>
          <w:p w14:paraId="200E4A9D" w14:textId="77777777" w:rsidR="00AC3C1A" w:rsidRPr="00940244" w:rsidRDefault="00C067C2">
            <w:pPr>
              <w:widowControl w:val="0"/>
              <w:spacing w:before="40" w:after="40"/>
              <w:ind w:left="40" w:right="40"/>
              <w:rPr>
                <w:b/>
                <w:sz w:val="20"/>
                <w:szCs w:val="20"/>
              </w:rPr>
            </w:pPr>
            <w:r w:rsidRPr="00940244">
              <w:rPr>
                <w:rFonts w:ascii="Times New Roman" w:eastAsia="Roboto" w:hAnsi="Times New Roman" w:cs="Times New Roman"/>
                <w:b/>
                <w:color w:val="111111"/>
                <w:sz w:val="20"/>
                <w:szCs w:val="20"/>
              </w:rPr>
              <w:t>97.5%</w:t>
            </w:r>
          </w:p>
        </w:tc>
      </w:tr>
      <w:tr w:rsidR="00AC3C1A" w14:paraId="442CC7EF" w14:textId="77777777">
        <w:trPr>
          <w:trHeight w:val="516"/>
        </w:trPr>
        <w:tc>
          <w:tcPr>
            <w:tcW w:w="2468" w:type="dxa"/>
            <w:tcBorders>
              <w:top w:val="single" w:sz="4" w:space="0" w:color="000000"/>
              <w:left w:val="single" w:sz="4" w:space="0" w:color="000000"/>
              <w:bottom w:val="single" w:sz="4" w:space="0" w:color="000000"/>
              <w:right w:val="single" w:sz="4" w:space="0" w:color="000000"/>
            </w:tcBorders>
            <w:vAlign w:val="center"/>
          </w:tcPr>
          <w:p w14:paraId="4AE703E7" w14:textId="77777777" w:rsidR="00AC3C1A" w:rsidRPr="00940244" w:rsidRDefault="00C067C2">
            <w:pPr>
              <w:widowControl w:val="0"/>
              <w:spacing w:before="40" w:after="40"/>
              <w:ind w:left="40" w:right="40"/>
              <w:rPr>
                <w:b/>
                <w:bCs/>
                <w:sz w:val="20"/>
                <w:szCs w:val="20"/>
              </w:rPr>
            </w:pPr>
            <w:r w:rsidRPr="00940244">
              <w:rPr>
                <w:rFonts w:ascii="Times New Roman" w:eastAsia="Roboto" w:hAnsi="Times New Roman" w:cs="Times New Roman"/>
                <w:b/>
                <w:bCs/>
                <w:color w:val="111111"/>
                <w:sz w:val="20"/>
                <w:szCs w:val="20"/>
              </w:rPr>
              <w:t>Intercept</w:t>
            </w:r>
          </w:p>
        </w:tc>
        <w:tc>
          <w:tcPr>
            <w:tcW w:w="1636" w:type="dxa"/>
            <w:tcBorders>
              <w:top w:val="single" w:sz="4" w:space="0" w:color="000000"/>
              <w:left w:val="single" w:sz="4" w:space="0" w:color="000000"/>
              <w:bottom w:val="single" w:sz="4" w:space="0" w:color="000000"/>
              <w:right w:val="single" w:sz="4" w:space="0" w:color="000000"/>
            </w:tcBorders>
            <w:vAlign w:val="center"/>
          </w:tcPr>
          <w:p w14:paraId="1B8D828C" w14:textId="77777777" w:rsidR="00AC3C1A" w:rsidRPr="002F7390" w:rsidRDefault="00C067C2">
            <w:pPr>
              <w:widowControl w:val="0"/>
              <w:spacing w:before="40" w:after="40"/>
              <w:ind w:left="40" w:right="40"/>
              <w:rPr>
                <w:sz w:val="20"/>
                <w:szCs w:val="20"/>
              </w:rPr>
            </w:pPr>
            <w:r w:rsidRPr="002F7390">
              <w:rPr>
                <w:rFonts w:ascii="Times New Roman" w:eastAsia="Roboto" w:hAnsi="Times New Roman" w:cs="Times New Roman"/>
                <w:color w:val="111111"/>
                <w:sz w:val="20"/>
                <w:szCs w:val="20"/>
              </w:rPr>
              <w:t>0.046</w:t>
            </w:r>
          </w:p>
        </w:tc>
        <w:tc>
          <w:tcPr>
            <w:tcW w:w="1638" w:type="dxa"/>
            <w:tcBorders>
              <w:top w:val="single" w:sz="4" w:space="0" w:color="000000"/>
              <w:left w:val="single" w:sz="4" w:space="0" w:color="000000"/>
              <w:bottom w:val="single" w:sz="4" w:space="0" w:color="000000"/>
              <w:right w:val="single" w:sz="4" w:space="0" w:color="000000"/>
            </w:tcBorders>
            <w:vAlign w:val="center"/>
          </w:tcPr>
          <w:p w14:paraId="1ED5EF3B" w14:textId="77777777" w:rsidR="00AC3C1A" w:rsidRPr="002F7390" w:rsidRDefault="00C067C2">
            <w:pPr>
              <w:widowControl w:val="0"/>
              <w:spacing w:before="40" w:after="40"/>
              <w:ind w:left="40" w:right="40"/>
              <w:rPr>
                <w:sz w:val="20"/>
                <w:szCs w:val="20"/>
              </w:rPr>
            </w:pPr>
            <w:r w:rsidRPr="002F7390">
              <w:rPr>
                <w:rFonts w:ascii="Times New Roman" w:eastAsia="Roboto" w:hAnsi="Times New Roman" w:cs="Times New Roman"/>
                <w:color w:val="111111"/>
                <w:sz w:val="20"/>
                <w:szCs w:val="20"/>
              </w:rPr>
              <w:t>0.010</w:t>
            </w:r>
          </w:p>
        </w:tc>
        <w:tc>
          <w:tcPr>
            <w:tcW w:w="1636" w:type="dxa"/>
            <w:tcBorders>
              <w:top w:val="single" w:sz="4" w:space="0" w:color="000000"/>
              <w:left w:val="single" w:sz="4" w:space="0" w:color="000000"/>
              <w:bottom w:val="single" w:sz="4" w:space="0" w:color="000000"/>
              <w:right w:val="single" w:sz="4" w:space="0" w:color="000000"/>
            </w:tcBorders>
            <w:vAlign w:val="center"/>
          </w:tcPr>
          <w:p w14:paraId="10477105"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0.026</w:t>
            </w:r>
          </w:p>
        </w:tc>
        <w:tc>
          <w:tcPr>
            <w:tcW w:w="1638" w:type="dxa"/>
            <w:tcBorders>
              <w:top w:val="single" w:sz="4" w:space="0" w:color="000000"/>
              <w:left w:val="single" w:sz="4" w:space="0" w:color="000000"/>
              <w:bottom w:val="single" w:sz="4" w:space="0" w:color="000000"/>
              <w:right w:val="single" w:sz="4" w:space="0" w:color="000000"/>
            </w:tcBorders>
            <w:vAlign w:val="center"/>
          </w:tcPr>
          <w:p w14:paraId="1FC78457"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0.066</w:t>
            </w:r>
          </w:p>
        </w:tc>
      </w:tr>
      <w:tr w:rsidR="00AC3C1A" w14:paraId="03B35269" w14:textId="77777777">
        <w:trPr>
          <w:trHeight w:val="516"/>
        </w:trPr>
        <w:tc>
          <w:tcPr>
            <w:tcW w:w="2468" w:type="dxa"/>
            <w:tcBorders>
              <w:top w:val="single" w:sz="4" w:space="0" w:color="000000"/>
              <w:left w:val="single" w:sz="4" w:space="0" w:color="000000"/>
              <w:bottom w:val="single" w:sz="4" w:space="0" w:color="000000"/>
              <w:right w:val="single" w:sz="4" w:space="0" w:color="000000"/>
            </w:tcBorders>
            <w:vAlign w:val="center"/>
          </w:tcPr>
          <w:p w14:paraId="04FEFCDC" w14:textId="77777777" w:rsidR="00AC3C1A" w:rsidRPr="00940244" w:rsidRDefault="00C067C2">
            <w:pPr>
              <w:widowControl w:val="0"/>
              <w:spacing w:before="40" w:after="40"/>
              <w:ind w:left="40" w:right="40"/>
              <w:rPr>
                <w:b/>
                <w:bCs/>
                <w:sz w:val="20"/>
                <w:szCs w:val="20"/>
              </w:rPr>
            </w:pPr>
            <w:r w:rsidRPr="00940244">
              <w:rPr>
                <w:rFonts w:ascii="Times New Roman" w:eastAsia="Roboto" w:hAnsi="Times New Roman" w:cs="Times New Roman"/>
                <w:b/>
                <w:bCs/>
                <w:color w:val="111111"/>
                <w:sz w:val="20"/>
                <w:szCs w:val="20"/>
              </w:rPr>
              <w:t>Urban gain</w:t>
            </w:r>
          </w:p>
        </w:tc>
        <w:tc>
          <w:tcPr>
            <w:tcW w:w="1636" w:type="dxa"/>
            <w:tcBorders>
              <w:top w:val="single" w:sz="4" w:space="0" w:color="000000"/>
              <w:left w:val="single" w:sz="4" w:space="0" w:color="000000"/>
              <w:bottom w:val="single" w:sz="4" w:space="0" w:color="000000"/>
              <w:right w:val="single" w:sz="4" w:space="0" w:color="000000"/>
            </w:tcBorders>
            <w:vAlign w:val="center"/>
          </w:tcPr>
          <w:p w14:paraId="45374004" w14:textId="77777777" w:rsidR="00AC3C1A" w:rsidRPr="002F7390" w:rsidRDefault="00C067C2">
            <w:pPr>
              <w:widowControl w:val="0"/>
              <w:spacing w:before="40" w:after="40"/>
              <w:ind w:left="40" w:right="40"/>
              <w:rPr>
                <w:sz w:val="20"/>
                <w:szCs w:val="20"/>
              </w:rPr>
            </w:pPr>
            <w:r w:rsidRPr="002F7390">
              <w:rPr>
                <w:rFonts w:ascii="Times New Roman" w:eastAsia="Roboto" w:hAnsi="Times New Roman" w:cs="Times New Roman"/>
                <w:color w:val="111111"/>
                <w:sz w:val="20"/>
                <w:szCs w:val="20"/>
              </w:rPr>
              <w:t>-0.115</w:t>
            </w:r>
          </w:p>
        </w:tc>
        <w:tc>
          <w:tcPr>
            <w:tcW w:w="1638" w:type="dxa"/>
            <w:tcBorders>
              <w:top w:val="single" w:sz="4" w:space="0" w:color="000000"/>
              <w:left w:val="single" w:sz="4" w:space="0" w:color="000000"/>
              <w:bottom w:val="single" w:sz="4" w:space="0" w:color="000000"/>
              <w:right w:val="single" w:sz="4" w:space="0" w:color="000000"/>
            </w:tcBorders>
            <w:vAlign w:val="center"/>
          </w:tcPr>
          <w:p w14:paraId="739FA6DA"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0.020</w:t>
            </w:r>
          </w:p>
        </w:tc>
        <w:tc>
          <w:tcPr>
            <w:tcW w:w="1636" w:type="dxa"/>
            <w:tcBorders>
              <w:top w:val="single" w:sz="4" w:space="0" w:color="000000"/>
              <w:left w:val="single" w:sz="4" w:space="0" w:color="000000"/>
              <w:bottom w:val="single" w:sz="4" w:space="0" w:color="000000"/>
              <w:right w:val="single" w:sz="4" w:space="0" w:color="000000"/>
            </w:tcBorders>
            <w:vAlign w:val="center"/>
          </w:tcPr>
          <w:p w14:paraId="4ED0EB63"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-0.156</w:t>
            </w:r>
          </w:p>
        </w:tc>
        <w:tc>
          <w:tcPr>
            <w:tcW w:w="1638" w:type="dxa"/>
            <w:tcBorders>
              <w:top w:val="single" w:sz="4" w:space="0" w:color="000000"/>
              <w:left w:val="single" w:sz="4" w:space="0" w:color="000000"/>
              <w:bottom w:val="single" w:sz="4" w:space="0" w:color="000000"/>
              <w:right w:val="single" w:sz="4" w:space="0" w:color="000000"/>
            </w:tcBorders>
            <w:vAlign w:val="center"/>
          </w:tcPr>
          <w:p w14:paraId="3FE307E9"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-0.075</w:t>
            </w:r>
          </w:p>
        </w:tc>
      </w:tr>
      <w:tr w:rsidR="00AC3C1A" w14:paraId="147FD162" w14:textId="77777777">
        <w:trPr>
          <w:trHeight w:val="516"/>
        </w:trPr>
        <w:tc>
          <w:tcPr>
            <w:tcW w:w="2468" w:type="dxa"/>
            <w:tcBorders>
              <w:top w:val="single" w:sz="4" w:space="0" w:color="000000"/>
              <w:left w:val="single" w:sz="4" w:space="0" w:color="000000"/>
              <w:bottom w:val="single" w:sz="4" w:space="0" w:color="000000"/>
              <w:right w:val="single" w:sz="4" w:space="0" w:color="000000"/>
            </w:tcBorders>
            <w:vAlign w:val="center"/>
          </w:tcPr>
          <w:p w14:paraId="116D34AE" w14:textId="77777777" w:rsidR="00AC3C1A" w:rsidRPr="00940244" w:rsidRDefault="00C067C2">
            <w:pPr>
              <w:widowControl w:val="0"/>
              <w:spacing w:before="40" w:after="40"/>
              <w:ind w:left="40" w:right="40"/>
              <w:rPr>
                <w:b/>
                <w:bCs/>
                <w:sz w:val="20"/>
                <w:szCs w:val="20"/>
              </w:rPr>
            </w:pPr>
            <w:r w:rsidRPr="00940244">
              <w:rPr>
                <w:rFonts w:ascii="Times New Roman" w:eastAsia="Roboto" w:hAnsi="Times New Roman" w:cs="Times New Roman"/>
                <w:b/>
                <w:bCs/>
                <w:color w:val="111111"/>
                <w:sz w:val="20"/>
                <w:szCs w:val="20"/>
              </w:rPr>
              <w:t>Forest gain</w:t>
            </w:r>
          </w:p>
        </w:tc>
        <w:tc>
          <w:tcPr>
            <w:tcW w:w="1636" w:type="dxa"/>
            <w:tcBorders>
              <w:top w:val="single" w:sz="4" w:space="0" w:color="000000"/>
              <w:left w:val="single" w:sz="4" w:space="0" w:color="000000"/>
              <w:bottom w:val="single" w:sz="4" w:space="0" w:color="000000"/>
              <w:right w:val="single" w:sz="4" w:space="0" w:color="000000"/>
            </w:tcBorders>
            <w:vAlign w:val="center"/>
          </w:tcPr>
          <w:p w14:paraId="258AA2F9" w14:textId="77777777" w:rsidR="00AC3C1A" w:rsidRPr="002F7390" w:rsidRDefault="00C067C2">
            <w:pPr>
              <w:widowControl w:val="0"/>
              <w:spacing w:before="40" w:after="40"/>
              <w:ind w:left="40" w:right="40"/>
              <w:rPr>
                <w:sz w:val="20"/>
                <w:szCs w:val="20"/>
              </w:rPr>
            </w:pPr>
            <w:r w:rsidRPr="002F7390">
              <w:rPr>
                <w:rFonts w:ascii="Times New Roman" w:eastAsia="Roboto" w:hAnsi="Times New Roman" w:cs="Times New Roman"/>
                <w:color w:val="111111"/>
                <w:sz w:val="20"/>
                <w:szCs w:val="20"/>
              </w:rPr>
              <w:t>-0.018</w:t>
            </w:r>
          </w:p>
        </w:tc>
        <w:tc>
          <w:tcPr>
            <w:tcW w:w="1638" w:type="dxa"/>
            <w:tcBorders>
              <w:top w:val="single" w:sz="4" w:space="0" w:color="000000"/>
              <w:left w:val="single" w:sz="4" w:space="0" w:color="000000"/>
              <w:bottom w:val="single" w:sz="4" w:space="0" w:color="000000"/>
              <w:right w:val="single" w:sz="4" w:space="0" w:color="000000"/>
            </w:tcBorders>
            <w:vAlign w:val="center"/>
          </w:tcPr>
          <w:p w14:paraId="529AE0EE"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0.021</w:t>
            </w:r>
          </w:p>
        </w:tc>
        <w:tc>
          <w:tcPr>
            <w:tcW w:w="1636" w:type="dxa"/>
            <w:tcBorders>
              <w:top w:val="single" w:sz="4" w:space="0" w:color="000000"/>
              <w:left w:val="single" w:sz="4" w:space="0" w:color="000000"/>
              <w:bottom w:val="single" w:sz="4" w:space="0" w:color="000000"/>
              <w:right w:val="single" w:sz="4" w:space="0" w:color="000000"/>
            </w:tcBorders>
            <w:vAlign w:val="center"/>
          </w:tcPr>
          <w:p w14:paraId="1AB3E653"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-0.059</w:t>
            </w:r>
          </w:p>
        </w:tc>
        <w:tc>
          <w:tcPr>
            <w:tcW w:w="1638" w:type="dxa"/>
            <w:tcBorders>
              <w:top w:val="single" w:sz="4" w:space="0" w:color="000000"/>
              <w:left w:val="single" w:sz="4" w:space="0" w:color="000000"/>
              <w:bottom w:val="single" w:sz="4" w:space="0" w:color="000000"/>
              <w:right w:val="single" w:sz="4" w:space="0" w:color="000000"/>
            </w:tcBorders>
            <w:vAlign w:val="center"/>
          </w:tcPr>
          <w:p w14:paraId="0297CC28"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0.024</w:t>
            </w:r>
          </w:p>
        </w:tc>
      </w:tr>
      <w:tr w:rsidR="00AC3C1A" w14:paraId="3841D3AD" w14:textId="77777777">
        <w:trPr>
          <w:trHeight w:val="516"/>
        </w:trPr>
        <w:tc>
          <w:tcPr>
            <w:tcW w:w="2468" w:type="dxa"/>
            <w:tcBorders>
              <w:top w:val="single" w:sz="4" w:space="0" w:color="000000"/>
              <w:left w:val="single" w:sz="4" w:space="0" w:color="000000"/>
              <w:bottom w:val="single" w:sz="4" w:space="0" w:color="000000"/>
              <w:right w:val="single" w:sz="4" w:space="0" w:color="000000"/>
            </w:tcBorders>
            <w:vAlign w:val="center"/>
          </w:tcPr>
          <w:p w14:paraId="06904E96" w14:textId="77777777" w:rsidR="00AC3C1A" w:rsidRPr="00940244" w:rsidRDefault="00C067C2">
            <w:pPr>
              <w:widowControl w:val="0"/>
              <w:spacing w:before="40" w:after="40"/>
              <w:ind w:left="40" w:right="40"/>
              <w:rPr>
                <w:b/>
                <w:bCs/>
                <w:sz w:val="20"/>
                <w:szCs w:val="20"/>
              </w:rPr>
            </w:pPr>
            <w:r w:rsidRPr="00940244">
              <w:rPr>
                <w:rFonts w:ascii="Times New Roman" w:hAnsi="Times New Roman" w:cs="Times New Roman"/>
                <w:b/>
                <w:bCs/>
                <w:sz w:val="20"/>
                <w:szCs w:val="20"/>
              </w:rPr>
              <w:t>Forest loss</w:t>
            </w:r>
          </w:p>
        </w:tc>
        <w:tc>
          <w:tcPr>
            <w:tcW w:w="1636" w:type="dxa"/>
            <w:tcBorders>
              <w:top w:val="single" w:sz="4" w:space="0" w:color="000000"/>
              <w:left w:val="single" w:sz="4" w:space="0" w:color="000000"/>
              <w:bottom w:val="single" w:sz="4" w:space="0" w:color="000000"/>
              <w:right w:val="single" w:sz="4" w:space="0" w:color="000000"/>
            </w:tcBorders>
            <w:vAlign w:val="center"/>
          </w:tcPr>
          <w:p w14:paraId="69237A86"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0.085</w:t>
            </w:r>
          </w:p>
        </w:tc>
        <w:tc>
          <w:tcPr>
            <w:tcW w:w="1638" w:type="dxa"/>
            <w:tcBorders>
              <w:top w:val="single" w:sz="4" w:space="0" w:color="000000"/>
              <w:left w:val="single" w:sz="4" w:space="0" w:color="000000"/>
              <w:bottom w:val="single" w:sz="4" w:space="0" w:color="000000"/>
              <w:right w:val="single" w:sz="4" w:space="0" w:color="000000"/>
            </w:tcBorders>
            <w:vAlign w:val="center"/>
          </w:tcPr>
          <w:p w14:paraId="11206310"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0.003</w:t>
            </w:r>
          </w:p>
        </w:tc>
        <w:tc>
          <w:tcPr>
            <w:tcW w:w="1636" w:type="dxa"/>
            <w:tcBorders>
              <w:top w:val="single" w:sz="4" w:space="0" w:color="000000"/>
              <w:left w:val="single" w:sz="4" w:space="0" w:color="000000"/>
              <w:bottom w:val="single" w:sz="4" w:space="0" w:color="000000"/>
              <w:right w:val="single" w:sz="4" w:space="0" w:color="000000"/>
            </w:tcBorders>
            <w:vAlign w:val="center"/>
          </w:tcPr>
          <w:p w14:paraId="2285245F"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0.08</w:t>
            </w:r>
          </w:p>
        </w:tc>
        <w:tc>
          <w:tcPr>
            <w:tcW w:w="1638" w:type="dxa"/>
            <w:tcBorders>
              <w:top w:val="single" w:sz="4" w:space="0" w:color="000000"/>
              <w:left w:val="single" w:sz="4" w:space="0" w:color="000000"/>
              <w:bottom w:val="single" w:sz="4" w:space="0" w:color="000000"/>
              <w:right w:val="single" w:sz="4" w:space="0" w:color="000000"/>
            </w:tcBorders>
            <w:vAlign w:val="center"/>
          </w:tcPr>
          <w:p w14:paraId="68D115E5"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0.09</w:t>
            </w:r>
          </w:p>
        </w:tc>
      </w:tr>
      <w:tr w:rsidR="00AC3C1A" w14:paraId="0A7304C9" w14:textId="77777777">
        <w:trPr>
          <w:trHeight w:val="516"/>
        </w:trPr>
        <w:tc>
          <w:tcPr>
            <w:tcW w:w="2468" w:type="dxa"/>
            <w:tcBorders>
              <w:top w:val="single" w:sz="4" w:space="0" w:color="000000"/>
              <w:left w:val="single" w:sz="4" w:space="0" w:color="000000"/>
              <w:bottom w:val="single" w:sz="4" w:space="0" w:color="000000"/>
              <w:right w:val="single" w:sz="4" w:space="0" w:color="000000"/>
            </w:tcBorders>
            <w:vAlign w:val="center"/>
          </w:tcPr>
          <w:p w14:paraId="50625363" w14:textId="77777777" w:rsidR="00AC3C1A" w:rsidRPr="00940244" w:rsidRDefault="00C067C2">
            <w:pPr>
              <w:widowControl w:val="0"/>
              <w:spacing w:before="40" w:after="40"/>
              <w:ind w:left="40" w:right="40"/>
              <w:rPr>
                <w:b/>
                <w:bCs/>
                <w:sz w:val="20"/>
                <w:szCs w:val="20"/>
              </w:rPr>
            </w:pPr>
            <w:r w:rsidRPr="00940244">
              <w:rPr>
                <w:rFonts w:ascii="Times New Roman" w:hAnsi="Times New Roman" w:cs="Times New Roman"/>
                <w:b/>
                <w:bCs/>
                <w:sz w:val="20"/>
                <w:szCs w:val="20"/>
              </w:rPr>
              <w:t>Grassland gain</w:t>
            </w:r>
          </w:p>
        </w:tc>
        <w:tc>
          <w:tcPr>
            <w:tcW w:w="1636" w:type="dxa"/>
            <w:tcBorders>
              <w:top w:val="single" w:sz="4" w:space="0" w:color="000000"/>
              <w:left w:val="single" w:sz="4" w:space="0" w:color="000000"/>
              <w:bottom w:val="single" w:sz="4" w:space="0" w:color="000000"/>
              <w:right w:val="single" w:sz="4" w:space="0" w:color="000000"/>
            </w:tcBorders>
            <w:vAlign w:val="center"/>
          </w:tcPr>
          <w:p w14:paraId="6725D800"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0.006</w:t>
            </w:r>
          </w:p>
        </w:tc>
        <w:tc>
          <w:tcPr>
            <w:tcW w:w="1638" w:type="dxa"/>
            <w:tcBorders>
              <w:top w:val="single" w:sz="4" w:space="0" w:color="000000"/>
              <w:left w:val="single" w:sz="4" w:space="0" w:color="000000"/>
              <w:bottom w:val="single" w:sz="4" w:space="0" w:color="000000"/>
              <w:right w:val="single" w:sz="4" w:space="0" w:color="000000"/>
            </w:tcBorders>
            <w:vAlign w:val="center"/>
          </w:tcPr>
          <w:p w14:paraId="31DC6C71"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0.020</w:t>
            </w:r>
          </w:p>
        </w:tc>
        <w:tc>
          <w:tcPr>
            <w:tcW w:w="1636" w:type="dxa"/>
            <w:tcBorders>
              <w:top w:val="single" w:sz="4" w:space="0" w:color="000000"/>
              <w:left w:val="single" w:sz="4" w:space="0" w:color="000000"/>
              <w:bottom w:val="single" w:sz="4" w:space="0" w:color="000000"/>
              <w:right w:val="single" w:sz="4" w:space="0" w:color="000000"/>
            </w:tcBorders>
            <w:vAlign w:val="center"/>
          </w:tcPr>
          <w:p w14:paraId="7038E8DD"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-0.034</w:t>
            </w:r>
          </w:p>
        </w:tc>
        <w:tc>
          <w:tcPr>
            <w:tcW w:w="1638" w:type="dxa"/>
            <w:tcBorders>
              <w:top w:val="single" w:sz="4" w:space="0" w:color="000000"/>
              <w:left w:val="single" w:sz="4" w:space="0" w:color="000000"/>
              <w:bottom w:val="single" w:sz="4" w:space="0" w:color="000000"/>
              <w:right w:val="single" w:sz="4" w:space="0" w:color="000000"/>
            </w:tcBorders>
            <w:vAlign w:val="center"/>
          </w:tcPr>
          <w:p w14:paraId="524A60DE"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0.046</w:t>
            </w:r>
          </w:p>
        </w:tc>
      </w:tr>
      <w:tr w:rsidR="00AC3C1A" w14:paraId="47263985" w14:textId="77777777">
        <w:trPr>
          <w:trHeight w:val="516"/>
        </w:trPr>
        <w:tc>
          <w:tcPr>
            <w:tcW w:w="2468" w:type="dxa"/>
            <w:tcBorders>
              <w:top w:val="single" w:sz="4" w:space="0" w:color="000000"/>
              <w:left w:val="single" w:sz="4" w:space="0" w:color="000000"/>
              <w:bottom w:val="single" w:sz="4" w:space="0" w:color="000000"/>
              <w:right w:val="single" w:sz="4" w:space="0" w:color="000000"/>
            </w:tcBorders>
            <w:vAlign w:val="center"/>
          </w:tcPr>
          <w:p w14:paraId="798B4837" w14:textId="77777777" w:rsidR="00AC3C1A" w:rsidRPr="00940244" w:rsidRDefault="00C067C2">
            <w:pPr>
              <w:widowControl w:val="0"/>
              <w:spacing w:before="40" w:after="40"/>
              <w:ind w:left="40" w:right="40"/>
              <w:rPr>
                <w:b/>
                <w:bCs/>
                <w:sz w:val="20"/>
                <w:szCs w:val="20"/>
              </w:rPr>
            </w:pPr>
            <w:r w:rsidRPr="00940244">
              <w:rPr>
                <w:rFonts w:ascii="Times New Roman" w:hAnsi="Times New Roman" w:cs="Times New Roman"/>
                <w:b/>
                <w:bCs/>
                <w:sz w:val="20"/>
                <w:szCs w:val="20"/>
              </w:rPr>
              <w:t>Grassland loss</w:t>
            </w:r>
          </w:p>
        </w:tc>
        <w:tc>
          <w:tcPr>
            <w:tcW w:w="1636" w:type="dxa"/>
            <w:tcBorders>
              <w:top w:val="single" w:sz="4" w:space="0" w:color="000000"/>
              <w:left w:val="single" w:sz="4" w:space="0" w:color="000000"/>
              <w:bottom w:val="single" w:sz="4" w:space="0" w:color="000000"/>
              <w:right w:val="single" w:sz="4" w:space="0" w:color="000000"/>
            </w:tcBorders>
            <w:vAlign w:val="center"/>
          </w:tcPr>
          <w:p w14:paraId="6F5E64D5"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0.039</w:t>
            </w:r>
          </w:p>
        </w:tc>
        <w:tc>
          <w:tcPr>
            <w:tcW w:w="1638" w:type="dxa"/>
            <w:tcBorders>
              <w:top w:val="single" w:sz="4" w:space="0" w:color="000000"/>
              <w:left w:val="single" w:sz="4" w:space="0" w:color="000000"/>
              <w:bottom w:val="single" w:sz="4" w:space="0" w:color="000000"/>
              <w:right w:val="single" w:sz="4" w:space="0" w:color="000000"/>
            </w:tcBorders>
            <w:vAlign w:val="center"/>
          </w:tcPr>
          <w:p w14:paraId="134F2D27"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0.019</w:t>
            </w:r>
          </w:p>
        </w:tc>
        <w:tc>
          <w:tcPr>
            <w:tcW w:w="1636" w:type="dxa"/>
            <w:tcBorders>
              <w:top w:val="single" w:sz="4" w:space="0" w:color="000000"/>
              <w:left w:val="single" w:sz="4" w:space="0" w:color="000000"/>
              <w:bottom w:val="single" w:sz="4" w:space="0" w:color="000000"/>
              <w:right w:val="single" w:sz="4" w:space="0" w:color="000000"/>
            </w:tcBorders>
            <w:vAlign w:val="center"/>
          </w:tcPr>
          <w:p w14:paraId="5F83E8B0"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0.002</w:t>
            </w:r>
          </w:p>
        </w:tc>
        <w:tc>
          <w:tcPr>
            <w:tcW w:w="1638" w:type="dxa"/>
            <w:tcBorders>
              <w:top w:val="single" w:sz="4" w:space="0" w:color="000000"/>
              <w:left w:val="single" w:sz="4" w:space="0" w:color="000000"/>
              <w:bottom w:val="single" w:sz="4" w:space="0" w:color="000000"/>
              <w:right w:val="single" w:sz="4" w:space="0" w:color="000000"/>
            </w:tcBorders>
            <w:vAlign w:val="center"/>
          </w:tcPr>
          <w:p w14:paraId="628298A1"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0.077</w:t>
            </w:r>
          </w:p>
        </w:tc>
      </w:tr>
      <w:tr w:rsidR="00AC3C1A" w14:paraId="64DE4146" w14:textId="77777777">
        <w:trPr>
          <w:trHeight w:val="516"/>
        </w:trPr>
        <w:tc>
          <w:tcPr>
            <w:tcW w:w="2468" w:type="dxa"/>
            <w:tcBorders>
              <w:top w:val="single" w:sz="4" w:space="0" w:color="000000"/>
              <w:left w:val="single" w:sz="4" w:space="0" w:color="000000"/>
              <w:bottom w:val="single" w:sz="4" w:space="0" w:color="000000"/>
              <w:right w:val="single" w:sz="4" w:space="0" w:color="000000"/>
            </w:tcBorders>
            <w:vAlign w:val="center"/>
          </w:tcPr>
          <w:p w14:paraId="207985C6" w14:textId="77777777" w:rsidR="00AC3C1A" w:rsidRPr="00940244" w:rsidRDefault="00C067C2">
            <w:pPr>
              <w:widowControl w:val="0"/>
              <w:spacing w:before="40" w:after="40"/>
              <w:ind w:left="40" w:right="40"/>
              <w:rPr>
                <w:b/>
                <w:bCs/>
                <w:sz w:val="20"/>
                <w:szCs w:val="20"/>
              </w:rPr>
            </w:pPr>
            <w:r w:rsidRPr="00940244">
              <w:rPr>
                <w:rFonts w:ascii="Times New Roman" w:hAnsi="Times New Roman" w:cs="Times New Roman"/>
                <w:b/>
                <w:bCs/>
                <w:sz w:val="20"/>
                <w:szCs w:val="20"/>
              </w:rPr>
              <w:t>Cropland gain</w:t>
            </w:r>
          </w:p>
        </w:tc>
        <w:tc>
          <w:tcPr>
            <w:tcW w:w="1636" w:type="dxa"/>
            <w:tcBorders>
              <w:top w:val="single" w:sz="4" w:space="0" w:color="000000"/>
              <w:left w:val="single" w:sz="4" w:space="0" w:color="000000"/>
              <w:bottom w:val="single" w:sz="4" w:space="0" w:color="000000"/>
              <w:right w:val="single" w:sz="4" w:space="0" w:color="000000"/>
            </w:tcBorders>
            <w:vAlign w:val="center"/>
          </w:tcPr>
          <w:p w14:paraId="710DCA54"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-0.059</w:t>
            </w:r>
          </w:p>
        </w:tc>
        <w:tc>
          <w:tcPr>
            <w:tcW w:w="1638" w:type="dxa"/>
            <w:tcBorders>
              <w:top w:val="single" w:sz="4" w:space="0" w:color="000000"/>
              <w:left w:val="single" w:sz="4" w:space="0" w:color="000000"/>
              <w:bottom w:val="single" w:sz="4" w:space="0" w:color="000000"/>
              <w:right w:val="single" w:sz="4" w:space="0" w:color="000000"/>
            </w:tcBorders>
            <w:vAlign w:val="center"/>
          </w:tcPr>
          <w:p w14:paraId="3917EAB5"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0.023</w:t>
            </w:r>
          </w:p>
        </w:tc>
        <w:tc>
          <w:tcPr>
            <w:tcW w:w="1636" w:type="dxa"/>
            <w:tcBorders>
              <w:top w:val="single" w:sz="4" w:space="0" w:color="000000"/>
              <w:left w:val="single" w:sz="4" w:space="0" w:color="000000"/>
              <w:bottom w:val="single" w:sz="4" w:space="0" w:color="000000"/>
              <w:right w:val="single" w:sz="4" w:space="0" w:color="000000"/>
            </w:tcBorders>
            <w:vAlign w:val="center"/>
          </w:tcPr>
          <w:p w14:paraId="6593F4B3"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-0.104</w:t>
            </w:r>
          </w:p>
        </w:tc>
        <w:tc>
          <w:tcPr>
            <w:tcW w:w="1638" w:type="dxa"/>
            <w:tcBorders>
              <w:top w:val="single" w:sz="4" w:space="0" w:color="000000"/>
              <w:left w:val="single" w:sz="4" w:space="0" w:color="000000"/>
              <w:bottom w:val="single" w:sz="4" w:space="0" w:color="000000"/>
              <w:right w:val="single" w:sz="4" w:space="0" w:color="000000"/>
            </w:tcBorders>
            <w:vAlign w:val="center"/>
          </w:tcPr>
          <w:p w14:paraId="781F53C9"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-0.149</w:t>
            </w:r>
          </w:p>
        </w:tc>
      </w:tr>
      <w:tr w:rsidR="00AC3C1A" w14:paraId="133FEC9A" w14:textId="77777777">
        <w:trPr>
          <w:trHeight w:val="516"/>
        </w:trPr>
        <w:tc>
          <w:tcPr>
            <w:tcW w:w="2468" w:type="dxa"/>
            <w:tcBorders>
              <w:top w:val="single" w:sz="4" w:space="0" w:color="000000"/>
              <w:left w:val="single" w:sz="4" w:space="0" w:color="000000"/>
              <w:bottom w:val="single" w:sz="4" w:space="0" w:color="000000"/>
              <w:right w:val="single" w:sz="4" w:space="0" w:color="000000"/>
            </w:tcBorders>
            <w:vAlign w:val="center"/>
          </w:tcPr>
          <w:p w14:paraId="3D7B12FD" w14:textId="77777777" w:rsidR="00AC3C1A" w:rsidRPr="00940244" w:rsidRDefault="00C067C2">
            <w:pPr>
              <w:widowControl w:val="0"/>
              <w:spacing w:before="40" w:after="40"/>
              <w:ind w:left="40" w:right="40"/>
              <w:rPr>
                <w:b/>
                <w:bCs/>
                <w:sz w:val="20"/>
                <w:szCs w:val="20"/>
              </w:rPr>
            </w:pPr>
            <w:r w:rsidRPr="00940244">
              <w:rPr>
                <w:rFonts w:ascii="Times New Roman" w:hAnsi="Times New Roman" w:cs="Times New Roman"/>
                <w:b/>
                <w:bCs/>
                <w:sz w:val="20"/>
                <w:szCs w:val="20"/>
              </w:rPr>
              <w:t>Cropland loss</w:t>
            </w:r>
          </w:p>
        </w:tc>
        <w:tc>
          <w:tcPr>
            <w:tcW w:w="1636" w:type="dxa"/>
            <w:tcBorders>
              <w:top w:val="single" w:sz="4" w:space="0" w:color="000000"/>
              <w:left w:val="single" w:sz="4" w:space="0" w:color="000000"/>
              <w:bottom w:val="single" w:sz="4" w:space="0" w:color="000000"/>
              <w:right w:val="single" w:sz="4" w:space="0" w:color="000000"/>
            </w:tcBorders>
            <w:vAlign w:val="center"/>
          </w:tcPr>
          <w:p w14:paraId="359457B7"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-0.005</w:t>
            </w:r>
          </w:p>
        </w:tc>
        <w:tc>
          <w:tcPr>
            <w:tcW w:w="1638" w:type="dxa"/>
            <w:tcBorders>
              <w:top w:val="single" w:sz="4" w:space="0" w:color="000000"/>
              <w:left w:val="single" w:sz="4" w:space="0" w:color="000000"/>
              <w:bottom w:val="single" w:sz="4" w:space="0" w:color="000000"/>
              <w:right w:val="single" w:sz="4" w:space="0" w:color="000000"/>
            </w:tcBorders>
            <w:vAlign w:val="center"/>
          </w:tcPr>
          <w:p w14:paraId="16F5DF39"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0.022</w:t>
            </w:r>
          </w:p>
        </w:tc>
        <w:tc>
          <w:tcPr>
            <w:tcW w:w="1636" w:type="dxa"/>
            <w:tcBorders>
              <w:top w:val="single" w:sz="4" w:space="0" w:color="000000"/>
              <w:left w:val="single" w:sz="4" w:space="0" w:color="000000"/>
              <w:bottom w:val="single" w:sz="4" w:space="0" w:color="000000"/>
              <w:right w:val="single" w:sz="4" w:space="0" w:color="000000"/>
            </w:tcBorders>
            <w:vAlign w:val="center"/>
          </w:tcPr>
          <w:p w14:paraId="71815C14"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-0.048</w:t>
            </w:r>
          </w:p>
        </w:tc>
        <w:tc>
          <w:tcPr>
            <w:tcW w:w="1638" w:type="dxa"/>
            <w:tcBorders>
              <w:top w:val="single" w:sz="4" w:space="0" w:color="000000"/>
              <w:left w:val="single" w:sz="4" w:space="0" w:color="000000"/>
              <w:bottom w:val="single" w:sz="4" w:space="0" w:color="000000"/>
              <w:right w:val="single" w:sz="4" w:space="0" w:color="000000"/>
            </w:tcBorders>
            <w:vAlign w:val="center"/>
          </w:tcPr>
          <w:p w14:paraId="0AB66B52"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0.038</w:t>
            </w:r>
          </w:p>
        </w:tc>
      </w:tr>
      <w:tr w:rsidR="00AC3C1A" w14:paraId="5F066C8E" w14:textId="77777777">
        <w:trPr>
          <w:trHeight w:val="516"/>
        </w:trPr>
        <w:tc>
          <w:tcPr>
            <w:tcW w:w="2468" w:type="dxa"/>
            <w:tcBorders>
              <w:top w:val="single" w:sz="4" w:space="0" w:color="000000"/>
              <w:left w:val="single" w:sz="4" w:space="0" w:color="000000"/>
              <w:bottom w:val="single" w:sz="4" w:space="0" w:color="000000"/>
              <w:right w:val="single" w:sz="4" w:space="0" w:color="000000"/>
            </w:tcBorders>
            <w:vAlign w:val="center"/>
          </w:tcPr>
          <w:p w14:paraId="1664922F" w14:textId="77777777" w:rsidR="00AC3C1A" w:rsidRPr="00940244" w:rsidRDefault="00C067C2">
            <w:pPr>
              <w:widowControl w:val="0"/>
              <w:spacing w:before="40" w:after="40"/>
              <w:ind w:left="40" w:right="40"/>
              <w:rPr>
                <w:b/>
                <w:bCs/>
                <w:sz w:val="20"/>
                <w:szCs w:val="20"/>
              </w:rPr>
            </w:pPr>
            <w:r w:rsidRPr="00940244">
              <w:rPr>
                <w:rFonts w:ascii="Times New Roman" w:hAnsi="Times New Roman" w:cs="Times New Roman"/>
                <w:b/>
                <w:bCs/>
                <w:sz w:val="20"/>
                <w:szCs w:val="20"/>
              </w:rPr>
              <w:t>Wetland gain</w:t>
            </w:r>
          </w:p>
        </w:tc>
        <w:tc>
          <w:tcPr>
            <w:tcW w:w="1636" w:type="dxa"/>
            <w:tcBorders>
              <w:top w:val="single" w:sz="4" w:space="0" w:color="000000"/>
              <w:left w:val="single" w:sz="4" w:space="0" w:color="000000"/>
              <w:bottom w:val="single" w:sz="4" w:space="0" w:color="000000"/>
              <w:right w:val="single" w:sz="4" w:space="0" w:color="000000"/>
            </w:tcBorders>
            <w:vAlign w:val="center"/>
          </w:tcPr>
          <w:p w14:paraId="2B48DE6E"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0.036</w:t>
            </w:r>
          </w:p>
        </w:tc>
        <w:tc>
          <w:tcPr>
            <w:tcW w:w="1638" w:type="dxa"/>
            <w:tcBorders>
              <w:top w:val="single" w:sz="4" w:space="0" w:color="000000"/>
              <w:left w:val="single" w:sz="4" w:space="0" w:color="000000"/>
              <w:bottom w:val="single" w:sz="4" w:space="0" w:color="000000"/>
              <w:right w:val="single" w:sz="4" w:space="0" w:color="000000"/>
            </w:tcBorders>
            <w:vAlign w:val="center"/>
          </w:tcPr>
          <w:p w14:paraId="2589F522"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0.025</w:t>
            </w:r>
          </w:p>
        </w:tc>
        <w:tc>
          <w:tcPr>
            <w:tcW w:w="1636" w:type="dxa"/>
            <w:tcBorders>
              <w:top w:val="single" w:sz="4" w:space="0" w:color="000000"/>
              <w:left w:val="single" w:sz="4" w:space="0" w:color="000000"/>
              <w:bottom w:val="single" w:sz="4" w:space="0" w:color="000000"/>
              <w:right w:val="single" w:sz="4" w:space="0" w:color="000000"/>
            </w:tcBorders>
            <w:vAlign w:val="center"/>
          </w:tcPr>
          <w:p w14:paraId="388DE4A8"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-0.013</w:t>
            </w:r>
          </w:p>
        </w:tc>
        <w:tc>
          <w:tcPr>
            <w:tcW w:w="1638" w:type="dxa"/>
            <w:tcBorders>
              <w:top w:val="single" w:sz="4" w:space="0" w:color="000000"/>
              <w:left w:val="single" w:sz="4" w:space="0" w:color="000000"/>
              <w:bottom w:val="single" w:sz="4" w:space="0" w:color="000000"/>
              <w:right w:val="single" w:sz="4" w:space="0" w:color="000000"/>
            </w:tcBorders>
            <w:vAlign w:val="center"/>
          </w:tcPr>
          <w:p w14:paraId="3689C990"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0.085</w:t>
            </w:r>
          </w:p>
        </w:tc>
      </w:tr>
      <w:tr w:rsidR="00AC3C1A" w14:paraId="4924E976" w14:textId="77777777">
        <w:trPr>
          <w:trHeight w:val="516"/>
        </w:trPr>
        <w:tc>
          <w:tcPr>
            <w:tcW w:w="2468" w:type="dxa"/>
            <w:tcBorders>
              <w:top w:val="single" w:sz="4" w:space="0" w:color="000000"/>
              <w:left w:val="single" w:sz="4" w:space="0" w:color="000000"/>
              <w:bottom w:val="single" w:sz="4" w:space="0" w:color="000000"/>
              <w:right w:val="single" w:sz="4" w:space="0" w:color="000000"/>
            </w:tcBorders>
            <w:vAlign w:val="center"/>
          </w:tcPr>
          <w:p w14:paraId="147F7C39" w14:textId="77777777" w:rsidR="00AC3C1A" w:rsidRPr="00940244" w:rsidRDefault="00C067C2">
            <w:pPr>
              <w:widowControl w:val="0"/>
              <w:spacing w:before="40" w:after="40"/>
              <w:ind w:left="40" w:right="40"/>
              <w:rPr>
                <w:b/>
                <w:bCs/>
                <w:sz w:val="20"/>
                <w:szCs w:val="20"/>
              </w:rPr>
            </w:pPr>
            <w:r w:rsidRPr="00940244">
              <w:rPr>
                <w:rFonts w:ascii="Times New Roman" w:hAnsi="Times New Roman" w:cs="Times New Roman"/>
                <w:b/>
                <w:bCs/>
                <w:sz w:val="20"/>
                <w:szCs w:val="20"/>
              </w:rPr>
              <w:t>Wetland loss</w:t>
            </w:r>
          </w:p>
        </w:tc>
        <w:tc>
          <w:tcPr>
            <w:tcW w:w="1636" w:type="dxa"/>
            <w:tcBorders>
              <w:top w:val="single" w:sz="4" w:space="0" w:color="000000"/>
              <w:left w:val="single" w:sz="4" w:space="0" w:color="000000"/>
              <w:bottom w:val="single" w:sz="4" w:space="0" w:color="000000"/>
              <w:right w:val="single" w:sz="4" w:space="0" w:color="000000"/>
            </w:tcBorders>
            <w:vAlign w:val="center"/>
          </w:tcPr>
          <w:p w14:paraId="79CD5B1D"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-0.051</w:t>
            </w:r>
          </w:p>
        </w:tc>
        <w:tc>
          <w:tcPr>
            <w:tcW w:w="1638" w:type="dxa"/>
            <w:tcBorders>
              <w:top w:val="single" w:sz="4" w:space="0" w:color="000000"/>
              <w:left w:val="single" w:sz="4" w:space="0" w:color="000000"/>
              <w:bottom w:val="single" w:sz="4" w:space="0" w:color="000000"/>
              <w:right w:val="single" w:sz="4" w:space="0" w:color="000000"/>
            </w:tcBorders>
            <w:vAlign w:val="center"/>
          </w:tcPr>
          <w:p w14:paraId="562D6184"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0.025</w:t>
            </w:r>
          </w:p>
        </w:tc>
        <w:tc>
          <w:tcPr>
            <w:tcW w:w="1636" w:type="dxa"/>
            <w:tcBorders>
              <w:top w:val="single" w:sz="4" w:space="0" w:color="000000"/>
              <w:left w:val="single" w:sz="4" w:space="0" w:color="000000"/>
              <w:bottom w:val="single" w:sz="4" w:space="0" w:color="000000"/>
              <w:right w:val="single" w:sz="4" w:space="0" w:color="000000"/>
            </w:tcBorders>
            <w:vAlign w:val="center"/>
          </w:tcPr>
          <w:p w14:paraId="2602FA11"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-0.101</w:t>
            </w:r>
          </w:p>
        </w:tc>
        <w:tc>
          <w:tcPr>
            <w:tcW w:w="1638" w:type="dxa"/>
            <w:tcBorders>
              <w:top w:val="single" w:sz="4" w:space="0" w:color="000000"/>
              <w:left w:val="single" w:sz="4" w:space="0" w:color="000000"/>
              <w:bottom w:val="single" w:sz="4" w:space="0" w:color="000000"/>
              <w:right w:val="single" w:sz="4" w:space="0" w:color="000000"/>
            </w:tcBorders>
            <w:vAlign w:val="center"/>
          </w:tcPr>
          <w:p w14:paraId="5B403458" w14:textId="77777777" w:rsidR="00AC3C1A" w:rsidRPr="002F7390" w:rsidRDefault="00C067C2">
            <w:pPr>
              <w:widowControl w:val="0"/>
              <w:spacing w:before="40" w:after="40"/>
              <w:ind w:left="40" w:right="40"/>
              <w:rPr>
                <w:sz w:val="20"/>
                <w:szCs w:val="20"/>
              </w:rPr>
            </w:pPr>
            <w:r w:rsidRPr="002F7390">
              <w:rPr>
                <w:rFonts w:ascii="Times New Roman" w:hAnsi="Times New Roman" w:cs="Times New Roman"/>
                <w:sz w:val="20"/>
                <w:szCs w:val="20"/>
              </w:rPr>
              <w:t>-0.001</w:t>
            </w:r>
          </w:p>
        </w:tc>
      </w:tr>
    </w:tbl>
    <w:p w14:paraId="281D3760" w14:textId="77777777" w:rsidR="00AC3C1A" w:rsidRDefault="00AC3C1A">
      <w:pPr>
        <w:widowControl w:val="0"/>
        <w:spacing w:after="0" w:line="480" w:lineRule="auto"/>
      </w:pPr>
      <w:bookmarkStart w:id="82" w:name="ZOTERO_BREF_laie3ENu5Ssw"/>
      <w:bookmarkEnd w:id="80"/>
      <w:bookmarkEnd w:id="81"/>
      <w:bookmarkEnd w:id="82"/>
    </w:p>
    <w:p w14:paraId="03E219BF" w14:textId="33A114B6" w:rsidR="00AC3C1A" w:rsidRDefault="00AC3C1A">
      <w:pPr>
        <w:widowControl w:val="0"/>
        <w:spacing w:after="0" w:line="480" w:lineRule="auto"/>
      </w:pPr>
    </w:p>
    <w:p w14:paraId="45A467DA" w14:textId="698D3BE7" w:rsidR="00E67D45" w:rsidRDefault="00E67D45">
      <w:pPr>
        <w:widowControl w:val="0"/>
        <w:spacing w:after="0" w:line="480" w:lineRule="auto"/>
      </w:pPr>
    </w:p>
    <w:p w14:paraId="6A4001F4" w14:textId="6AD7EDA4" w:rsidR="00E67D45" w:rsidRDefault="00E67D45">
      <w:pPr>
        <w:widowControl w:val="0"/>
        <w:spacing w:after="0" w:line="480" w:lineRule="auto"/>
      </w:pPr>
    </w:p>
    <w:p w14:paraId="78C4A941" w14:textId="0ACE9181" w:rsidR="00E67D45" w:rsidRDefault="00E67D45">
      <w:pPr>
        <w:widowControl w:val="0"/>
        <w:spacing w:after="0" w:line="480" w:lineRule="auto"/>
      </w:pPr>
    </w:p>
    <w:p w14:paraId="31B0CBAB" w14:textId="424B9CAB" w:rsidR="00E67D45" w:rsidRDefault="00E67D45">
      <w:pPr>
        <w:widowControl w:val="0"/>
        <w:spacing w:after="0" w:line="480" w:lineRule="auto"/>
      </w:pPr>
    </w:p>
    <w:p w14:paraId="69C61BC5" w14:textId="01762736" w:rsidR="00E67D45" w:rsidRDefault="00E67D45">
      <w:pPr>
        <w:widowControl w:val="0"/>
        <w:spacing w:after="0" w:line="480" w:lineRule="auto"/>
      </w:pPr>
    </w:p>
    <w:p w14:paraId="2CCB0694" w14:textId="306EFFC4" w:rsidR="00E67D45" w:rsidRDefault="00E67D45">
      <w:pPr>
        <w:widowControl w:val="0"/>
        <w:spacing w:after="0" w:line="480" w:lineRule="auto"/>
      </w:pPr>
    </w:p>
    <w:p w14:paraId="2D56D5AD" w14:textId="70E38823" w:rsidR="00E67D45" w:rsidRDefault="00E67D45">
      <w:pPr>
        <w:widowControl w:val="0"/>
        <w:spacing w:after="0" w:line="480" w:lineRule="auto"/>
      </w:pPr>
    </w:p>
    <w:p w14:paraId="014F0AF6" w14:textId="77777777" w:rsidR="00E67D45" w:rsidRDefault="00E67D45">
      <w:pPr>
        <w:widowControl w:val="0"/>
        <w:spacing w:after="0" w:line="480" w:lineRule="auto"/>
      </w:pPr>
    </w:p>
    <w:sectPr w:rsidR="00E67D45">
      <w:pgSz w:w="11906" w:h="16838"/>
      <w:pgMar w:top="1440" w:right="1440" w:bottom="1440" w:left="1440" w:header="0" w:footer="708" w:gutter="0"/>
      <w:lnNumType w:countBy="1" w:distance="283" w:restart="continuous"/>
      <w:cols w:space="720"/>
      <w:formProt w:val="0"/>
      <w:docGrid w:linePitch="360" w:charSpace="819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Yacob Haddou" w:date="2021-11-11T14:11:00Z" w:initials="YH">
    <w:p w14:paraId="08AB8CC7" w14:textId="77777777" w:rsidR="003A7F49" w:rsidRDefault="003A7F49" w:rsidP="00E34F05">
      <w:pPr>
        <w:pStyle w:val="CommentText"/>
      </w:pPr>
      <w:r>
        <w:rPr>
          <w:rStyle w:val="CommentReference"/>
        </w:rPr>
        <w:annotationRef/>
      </w:r>
      <w:r>
        <w:t>I feel like this whole sentence can go or be reduced/incorporated with the above. Current quantifications are not really quantifications and and multiple types and directionality is what we have in a sentence after already.</w:t>
      </w:r>
    </w:p>
  </w:comment>
  <w:comment w:id="12" w:author="Yacob Haddou" w:date="2021-11-11T14:18:00Z" w:initials="YH">
    <w:p w14:paraId="04344764" w14:textId="77777777" w:rsidR="00D2177D" w:rsidRDefault="00D2177D" w:rsidP="00F504D2">
      <w:pPr>
        <w:pStyle w:val="CommentText"/>
      </w:pPr>
      <w:r>
        <w:rPr>
          <w:rStyle w:val="CommentReference"/>
        </w:rPr>
        <w:annotationRef/>
      </w:r>
      <w:r>
        <w:t>Tried to rewrite on what I feel is more accurate but still it could go as all we say after is expected to be a novelty already no?</w:t>
      </w:r>
    </w:p>
  </w:comment>
  <w:comment w:id="13" w:author="Yacob Haddou" w:date="2021-11-11T14:11:00Z" w:initials="YH">
    <w:p w14:paraId="1C8C29EB" w14:textId="64A38CC9" w:rsidR="003A7F49" w:rsidRDefault="003A7F49" w:rsidP="00D2177D">
      <w:pPr>
        <w:pStyle w:val="CommentText"/>
      </w:pPr>
      <w:r>
        <w:rPr>
          <w:rStyle w:val="CommentReference"/>
        </w:rPr>
        <w:annotationRef/>
      </w:r>
      <w:r>
        <w:t>Important to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AB8CC7" w15:done="0"/>
  <w15:commentEx w15:paraId="04344764" w15:paraIdParent="08AB8CC7" w15:done="0"/>
  <w15:commentEx w15:paraId="1C8C29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7A300" w16cex:dateUtc="2021-11-11T14:11:00Z"/>
  <w16cex:commentExtensible w16cex:durableId="2537A4D3" w16cex:dateUtc="2021-11-11T14:18:00Z"/>
  <w16cex:commentExtensible w16cex:durableId="2537A31D" w16cex:dateUtc="2021-11-11T14: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AB8CC7" w16cid:durableId="2537A300"/>
  <w16cid:commentId w16cid:paraId="04344764" w16cid:durableId="2537A4D3"/>
  <w16cid:commentId w16cid:paraId="1C8C29EB" w16cid:durableId="2537A3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FD9BD" w14:textId="77777777" w:rsidR="006C0916" w:rsidRDefault="006C0916">
      <w:pPr>
        <w:spacing w:after="0" w:line="240" w:lineRule="auto"/>
      </w:pPr>
      <w:r>
        <w:separator/>
      </w:r>
    </w:p>
  </w:endnote>
  <w:endnote w:type="continuationSeparator" w:id="0">
    <w:p w14:paraId="77646054" w14:textId="77777777" w:rsidR="006C0916" w:rsidRDefault="006C0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TimesNewRomanPSMT">
    <w:altName w:val="Times New Roman"/>
    <w:charset w:val="00"/>
    <w:family w:val="roman"/>
    <w:pitch w:val="variable"/>
  </w:font>
  <w:font w:name="Lato">
    <w:panose1 w:val="020F0502020204030203"/>
    <w:charset w:val="00"/>
    <w:family w:val="swiss"/>
    <w:pitch w:val="variable"/>
    <w:sig w:usb0="E10002FF" w:usb1="5000ECFF" w:usb2="00000029"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B0F13" w14:textId="77777777" w:rsidR="00AC3C1A" w:rsidRDefault="00C067C2">
    <w:pPr>
      <w:pStyle w:val="Footer"/>
      <w:jc w:val="right"/>
    </w:pPr>
    <w:r>
      <w:fldChar w:fldCharType="begin"/>
    </w:r>
    <w:r>
      <w:instrText>PAGE</w:instrText>
    </w:r>
    <w:r>
      <w:fldChar w:fldCharType="separate"/>
    </w:r>
    <w:r>
      <w:t>37</w:t>
    </w:r>
    <w:r>
      <w:fldChar w:fldCharType="end"/>
    </w:r>
  </w:p>
  <w:p w14:paraId="5C5E26B7" w14:textId="77777777" w:rsidR="00AC3C1A" w:rsidRDefault="00AC3C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06B9D" w14:textId="77777777" w:rsidR="006C0916" w:rsidRDefault="006C0916">
      <w:pPr>
        <w:spacing w:after="0" w:line="240" w:lineRule="auto"/>
      </w:pPr>
      <w:r>
        <w:separator/>
      </w:r>
    </w:p>
  </w:footnote>
  <w:footnote w:type="continuationSeparator" w:id="0">
    <w:p w14:paraId="33F3F10A" w14:textId="77777777" w:rsidR="006C0916" w:rsidRDefault="006C09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D5160D"/>
    <w:multiLevelType w:val="hybridMultilevel"/>
    <w:tmpl w:val="307A0A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Yacob Haddou">
    <w15:presenceInfo w15:providerId="None" w15:userId="Yacob Hadd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trackRevisions/>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C1A"/>
    <w:rsid w:val="0000077F"/>
    <w:rsid w:val="00001510"/>
    <w:rsid w:val="0000437C"/>
    <w:rsid w:val="000120BC"/>
    <w:rsid w:val="00014626"/>
    <w:rsid w:val="00034017"/>
    <w:rsid w:val="00041E4A"/>
    <w:rsid w:val="00054D8D"/>
    <w:rsid w:val="00063E75"/>
    <w:rsid w:val="000962F5"/>
    <w:rsid w:val="000A5014"/>
    <w:rsid w:val="000B21E4"/>
    <w:rsid w:val="000B4D63"/>
    <w:rsid w:val="000B5078"/>
    <w:rsid w:val="000C4F20"/>
    <w:rsid w:val="000E02D6"/>
    <w:rsid w:val="000F6B46"/>
    <w:rsid w:val="001012FF"/>
    <w:rsid w:val="00103619"/>
    <w:rsid w:val="00105210"/>
    <w:rsid w:val="00106871"/>
    <w:rsid w:val="00106AA8"/>
    <w:rsid w:val="00113BE2"/>
    <w:rsid w:val="00114CBE"/>
    <w:rsid w:val="00115BCA"/>
    <w:rsid w:val="00117A8F"/>
    <w:rsid w:val="00125913"/>
    <w:rsid w:val="001271AF"/>
    <w:rsid w:val="00140F55"/>
    <w:rsid w:val="0014384F"/>
    <w:rsid w:val="0014611F"/>
    <w:rsid w:val="00151F3F"/>
    <w:rsid w:val="00155CC7"/>
    <w:rsid w:val="00162DE4"/>
    <w:rsid w:val="00164C62"/>
    <w:rsid w:val="00173D64"/>
    <w:rsid w:val="00183A18"/>
    <w:rsid w:val="001917EE"/>
    <w:rsid w:val="001A5B01"/>
    <w:rsid w:val="001A7104"/>
    <w:rsid w:val="001B25AF"/>
    <w:rsid w:val="001B5364"/>
    <w:rsid w:val="001B56E6"/>
    <w:rsid w:val="001B61A5"/>
    <w:rsid w:val="001C3AE8"/>
    <w:rsid w:val="001C71B4"/>
    <w:rsid w:val="001E698A"/>
    <w:rsid w:val="001F1915"/>
    <w:rsid w:val="001F2B4F"/>
    <w:rsid w:val="001F760D"/>
    <w:rsid w:val="00203575"/>
    <w:rsid w:val="00203A66"/>
    <w:rsid w:val="0020498C"/>
    <w:rsid w:val="002120F3"/>
    <w:rsid w:val="00215C95"/>
    <w:rsid w:val="002214E4"/>
    <w:rsid w:val="00224F77"/>
    <w:rsid w:val="00236499"/>
    <w:rsid w:val="00240BB3"/>
    <w:rsid w:val="00240C65"/>
    <w:rsid w:val="00267D1D"/>
    <w:rsid w:val="00272818"/>
    <w:rsid w:val="00276B6F"/>
    <w:rsid w:val="00276CC2"/>
    <w:rsid w:val="0029065B"/>
    <w:rsid w:val="00292F0F"/>
    <w:rsid w:val="00293CC5"/>
    <w:rsid w:val="0029428B"/>
    <w:rsid w:val="002965FC"/>
    <w:rsid w:val="002A022B"/>
    <w:rsid w:val="002A43EA"/>
    <w:rsid w:val="002A6AE7"/>
    <w:rsid w:val="002B1967"/>
    <w:rsid w:val="002C293C"/>
    <w:rsid w:val="002D31C8"/>
    <w:rsid w:val="002D383C"/>
    <w:rsid w:val="002E54A3"/>
    <w:rsid w:val="002E62AE"/>
    <w:rsid w:val="002E6E90"/>
    <w:rsid w:val="002F0BFE"/>
    <w:rsid w:val="002F28E0"/>
    <w:rsid w:val="002F58C8"/>
    <w:rsid w:val="002F7390"/>
    <w:rsid w:val="00302A6C"/>
    <w:rsid w:val="00310940"/>
    <w:rsid w:val="003113D4"/>
    <w:rsid w:val="0033089E"/>
    <w:rsid w:val="00333BD2"/>
    <w:rsid w:val="00352C84"/>
    <w:rsid w:val="00355B7A"/>
    <w:rsid w:val="003614D1"/>
    <w:rsid w:val="00363745"/>
    <w:rsid w:val="00363899"/>
    <w:rsid w:val="003654FF"/>
    <w:rsid w:val="00383FBF"/>
    <w:rsid w:val="00384EF1"/>
    <w:rsid w:val="00385F2C"/>
    <w:rsid w:val="003916F1"/>
    <w:rsid w:val="0039320F"/>
    <w:rsid w:val="00397A11"/>
    <w:rsid w:val="00397C39"/>
    <w:rsid w:val="003A1B18"/>
    <w:rsid w:val="003A4BD2"/>
    <w:rsid w:val="003A4E71"/>
    <w:rsid w:val="003A644D"/>
    <w:rsid w:val="003A7F49"/>
    <w:rsid w:val="003B2A05"/>
    <w:rsid w:val="003B4DE9"/>
    <w:rsid w:val="003B538C"/>
    <w:rsid w:val="003B66EA"/>
    <w:rsid w:val="003C75D9"/>
    <w:rsid w:val="003C7C42"/>
    <w:rsid w:val="003D159D"/>
    <w:rsid w:val="003D520F"/>
    <w:rsid w:val="003D59DD"/>
    <w:rsid w:val="003D608C"/>
    <w:rsid w:val="003E0760"/>
    <w:rsid w:val="003E4F0D"/>
    <w:rsid w:val="003E57B2"/>
    <w:rsid w:val="004005D6"/>
    <w:rsid w:val="00413B6A"/>
    <w:rsid w:val="0041552B"/>
    <w:rsid w:val="00431A0F"/>
    <w:rsid w:val="0043449D"/>
    <w:rsid w:val="0044027F"/>
    <w:rsid w:val="00464E4F"/>
    <w:rsid w:val="00472880"/>
    <w:rsid w:val="004732CF"/>
    <w:rsid w:val="004839E8"/>
    <w:rsid w:val="0049120B"/>
    <w:rsid w:val="004A02AF"/>
    <w:rsid w:val="004A3D8E"/>
    <w:rsid w:val="004A4754"/>
    <w:rsid w:val="004A57FD"/>
    <w:rsid w:val="004B4015"/>
    <w:rsid w:val="004B4271"/>
    <w:rsid w:val="004C6203"/>
    <w:rsid w:val="004D3B36"/>
    <w:rsid w:val="004F074B"/>
    <w:rsid w:val="004F3E55"/>
    <w:rsid w:val="004F61F8"/>
    <w:rsid w:val="00514A74"/>
    <w:rsid w:val="00514E9E"/>
    <w:rsid w:val="005167DF"/>
    <w:rsid w:val="00522ABC"/>
    <w:rsid w:val="00522FAE"/>
    <w:rsid w:val="00527864"/>
    <w:rsid w:val="005352B5"/>
    <w:rsid w:val="00535D44"/>
    <w:rsid w:val="00560457"/>
    <w:rsid w:val="00572E01"/>
    <w:rsid w:val="00575676"/>
    <w:rsid w:val="00581777"/>
    <w:rsid w:val="00590837"/>
    <w:rsid w:val="005909D6"/>
    <w:rsid w:val="00597CE1"/>
    <w:rsid w:val="005A0807"/>
    <w:rsid w:val="005A3A19"/>
    <w:rsid w:val="005D1FFA"/>
    <w:rsid w:val="005D41D8"/>
    <w:rsid w:val="005D75EC"/>
    <w:rsid w:val="005E2CA0"/>
    <w:rsid w:val="005E4B38"/>
    <w:rsid w:val="00604E22"/>
    <w:rsid w:val="006068D8"/>
    <w:rsid w:val="00610CEB"/>
    <w:rsid w:val="0061771B"/>
    <w:rsid w:val="0062591B"/>
    <w:rsid w:val="006352F4"/>
    <w:rsid w:val="00645716"/>
    <w:rsid w:val="006532D3"/>
    <w:rsid w:val="006553A1"/>
    <w:rsid w:val="006641A8"/>
    <w:rsid w:val="00674AEB"/>
    <w:rsid w:val="00685D23"/>
    <w:rsid w:val="006940E1"/>
    <w:rsid w:val="006A11ED"/>
    <w:rsid w:val="006A277B"/>
    <w:rsid w:val="006A67AE"/>
    <w:rsid w:val="006B1CE9"/>
    <w:rsid w:val="006B2B0F"/>
    <w:rsid w:val="006C0916"/>
    <w:rsid w:val="006D29D3"/>
    <w:rsid w:val="006D68A5"/>
    <w:rsid w:val="006E5EA1"/>
    <w:rsid w:val="006E66A3"/>
    <w:rsid w:val="00700A53"/>
    <w:rsid w:val="0070770E"/>
    <w:rsid w:val="007103F0"/>
    <w:rsid w:val="00714CE7"/>
    <w:rsid w:val="00721D01"/>
    <w:rsid w:val="00725095"/>
    <w:rsid w:val="007276AC"/>
    <w:rsid w:val="00730A2D"/>
    <w:rsid w:val="00734C94"/>
    <w:rsid w:val="007350A5"/>
    <w:rsid w:val="00746D80"/>
    <w:rsid w:val="00765510"/>
    <w:rsid w:val="007707F9"/>
    <w:rsid w:val="007836F0"/>
    <w:rsid w:val="007926E5"/>
    <w:rsid w:val="00797549"/>
    <w:rsid w:val="007B6330"/>
    <w:rsid w:val="007B7E19"/>
    <w:rsid w:val="007C4642"/>
    <w:rsid w:val="007D0FE7"/>
    <w:rsid w:val="007D34E9"/>
    <w:rsid w:val="007D75AF"/>
    <w:rsid w:val="007F6315"/>
    <w:rsid w:val="007F6D7A"/>
    <w:rsid w:val="00822EE2"/>
    <w:rsid w:val="0083039C"/>
    <w:rsid w:val="00862C48"/>
    <w:rsid w:val="0086454D"/>
    <w:rsid w:val="0088385A"/>
    <w:rsid w:val="00886215"/>
    <w:rsid w:val="00887B8E"/>
    <w:rsid w:val="0089357B"/>
    <w:rsid w:val="00896B07"/>
    <w:rsid w:val="008A36B3"/>
    <w:rsid w:val="008A4E34"/>
    <w:rsid w:val="008A7AF5"/>
    <w:rsid w:val="008B20AC"/>
    <w:rsid w:val="008C399A"/>
    <w:rsid w:val="008D11DB"/>
    <w:rsid w:val="009126F3"/>
    <w:rsid w:val="009150B6"/>
    <w:rsid w:val="009152A1"/>
    <w:rsid w:val="00917BAD"/>
    <w:rsid w:val="00921192"/>
    <w:rsid w:val="009234C4"/>
    <w:rsid w:val="0092370B"/>
    <w:rsid w:val="00935672"/>
    <w:rsid w:val="00940244"/>
    <w:rsid w:val="00950599"/>
    <w:rsid w:val="009547D0"/>
    <w:rsid w:val="00956395"/>
    <w:rsid w:val="0096057D"/>
    <w:rsid w:val="00976FC5"/>
    <w:rsid w:val="00986282"/>
    <w:rsid w:val="009A71C8"/>
    <w:rsid w:val="009B1A0C"/>
    <w:rsid w:val="009B48EC"/>
    <w:rsid w:val="009B736F"/>
    <w:rsid w:val="009B7BC7"/>
    <w:rsid w:val="009C0177"/>
    <w:rsid w:val="009C245C"/>
    <w:rsid w:val="009C3121"/>
    <w:rsid w:val="009C5B38"/>
    <w:rsid w:val="009E5378"/>
    <w:rsid w:val="009F495F"/>
    <w:rsid w:val="009F530E"/>
    <w:rsid w:val="00A01933"/>
    <w:rsid w:val="00A05095"/>
    <w:rsid w:val="00A073F2"/>
    <w:rsid w:val="00A075D0"/>
    <w:rsid w:val="00A26421"/>
    <w:rsid w:val="00A276AB"/>
    <w:rsid w:val="00A365FE"/>
    <w:rsid w:val="00A36F83"/>
    <w:rsid w:val="00A476AB"/>
    <w:rsid w:val="00A5032A"/>
    <w:rsid w:val="00A53A92"/>
    <w:rsid w:val="00A673FD"/>
    <w:rsid w:val="00A85BF5"/>
    <w:rsid w:val="00AA1266"/>
    <w:rsid w:val="00AB1D1B"/>
    <w:rsid w:val="00AC0F74"/>
    <w:rsid w:val="00AC1967"/>
    <w:rsid w:val="00AC3C1A"/>
    <w:rsid w:val="00AD190D"/>
    <w:rsid w:val="00AE18EC"/>
    <w:rsid w:val="00AF1DCF"/>
    <w:rsid w:val="00AF252F"/>
    <w:rsid w:val="00AF4C83"/>
    <w:rsid w:val="00B14ED0"/>
    <w:rsid w:val="00B25E16"/>
    <w:rsid w:val="00B27F37"/>
    <w:rsid w:val="00B33D6C"/>
    <w:rsid w:val="00B375D7"/>
    <w:rsid w:val="00B4412B"/>
    <w:rsid w:val="00B445B5"/>
    <w:rsid w:val="00B54913"/>
    <w:rsid w:val="00B55243"/>
    <w:rsid w:val="00B6312C"/>
    <w:rsid w:val="00B70BBF"/>
    <w:rsid w:val="00B72B83"/>
    <w:rsid w:val="00B77056"/>
    <w:rsid w:val="00B823F6"/>
    <w:rsid w:val="00B8752F"/>
    <w:rsid w:val="00B90E9C"/>
    <w:rsid w:val="00B96F47"/>
    <w:rsid w:val="00B97C12"/>
    <w:rsid w:val="00BA393D"/>
    <w:rsid w:val="00BA4637"/>
    <w:rsid w:val="00BA4A6F"/>
    <w:rsid w:val="00BA51F2"/>
    <w:rsid w:val="00BB19C3"/>
    <w:rsid w:val="00BB5FB2"/>
    <w:rsid w:val="00BC153A"/>
    <w:rsid w:val="00BC481B"/>
    <w:rsid w:val="00BD5107"/>
    <w:rsid w:val="00BD6647"/>
    <w:rsid w:val="00BD6E13"/>
    <w:rsid w:val="00BE3C67"/>
    <w:rsid w:val="00BE71D4"/>
    <w:rsid w:val="00BF25A1"/>
    <w:rsid w:val="00BF4D94"/>
    <w:rsid w:val="00C00079"/>
    <w:rsid w:val="00C0087B"/>
    <w:rsid w:val="00C067C2"/>
    <w:rsid w:val="00C160B1"/>
    <w:rsid w:val="00C21676"/>
    <w:rsid w:val="00C34F79"/>
    <w:rsid w:val="00C40BE1"/>
    <w:rsid w:val="00C469EA"/>
    <w:rsid w:val="00C50CC3"/>
    <w:rsid w:val="00C545F5"/>
    <w:rsid w:val="00C610AD"/>
    <w:rsid w:val="00C64B9E"/>
    <w:rsid w:val="00C71468"/>
    <w:rsid w:val="00C714BA"/>
    <w:rsid w:val="00C71C81"/>
    <w:rsid w:val="00C866D6"/>
    <w:rsid w:val="00C92F57"/>
    <w:rsid w:val="00CA497B"/>
    <w:rsid w:val="00CC2F00"/>
    <w:rsid w:val="00CC54BF"/>
    <w:rsid w:val="00CD2F97"/>
    <w:rsid w:val="00CE6BA9"/>
    <w:rsid w:val="00CE7CD5"/>
    <w:rsid w:val="00CF72FF"/>
    <w:rsid w:val="00D03BAC"/>
    <w:rsid w:val="00D050DC"/>
    <w:rsid w:val="00D20AA1"/>
    <w:rsid w:val="00D21741"/>
    <w:rsid w:val="00D2177D"/>
    <w:rsid w:val="00D31017"/>
    <w:rsid w:val="00D41F40"/>
    <w:rsid w:val="00D44053"/>
    <w:rsid w:val="00D541DC"/>
    <w:rsid w:val="00D61176"/>
    <w:rsid w:val="00D76DC7"/>
    <w:rsid w:val="00D77E7C"/>
    <w:rsid w:val="00D82202"/>
    <w:rsid w:val="00D82F94"/>
    <w:rsid w:val="00D91AB6"/>
    <w:rsid w:val="00DA0E5B"/>
    <w:rsid w:val="00DA2F50"/>
    <w:rsid w:val="00DA46CF"/>
    <w:rsid w:val="00DA561B"/>
    <w:rsid w:val="00DC37AE"/>
    <w:rsid w:val="00DC55B5"/>
    <w:rsid w:val="00DD4BAD"/>
    <w:rsid w:val="00DD5C56"/>
    <w:rsid w:val="00DE3B78"/>
    <w:rsid w:val="00DE639E"/>
    <w:rsid w:val="00DF0338"/>
    <w:rsid w:val="00DF1E29"/>
    <w:rsid w:val="00DF1F06"/>
    <w:rsid w:val="00E0248F"/>
    <w:rsid w:val="00E13FBD"/>
    <w:rsid w:val="00E15CEB"/>
    <w:rsid w:val="00E234EE"/>
    <w:rsid w:val="00E245A7"/>
    <w:rsid w:val="00E33BAC"/>
    <w:rsid w:val="00E35CF3"/>
    <w:rsid w:val="00E43424"/>
    <w:rsid w:val="00E45D6D"/>
    <w:rsid w:val="00E52B3E"/>
    <w:rsid w:val="00E56F07"/>
    <w:rsid w:val="00E60CB1"/>
    <w:rsid w:val="00E65759"/>
    <w:rsid w:val="00E67D45"/>
    <w:rsid w:val="00E70A3D"/>
    <w:rsid w:val="00E76B4D"/>
    <w:rsid w:val="00E80122"/>
    <w:rsid w:val="00E8571B"/>
    <w:rsid w:val="00E869AD"/>
    <w:rsid w:val="00E94801"/>
    <w:rsid w:val="00EA1011"/>
    <w:rsid w:val="00EA6E8C"/>
    <w:rsid w:val="00ED17C5"/>
    <w:rsid w:val="00EF0660"/>
    <w:rsid w:val="00F24F75"/>
    <w:rsid w:val="00F33756"/>
    <w:rsid w:val="00F34553"/>
    <w:rsid w:val="00F43088"/>
    <w:rsid w:val="00F57047"/>
    <w:rsid w:val="00F6267A"/>
    <w:rsid w:val="00F670B6"/>
    <w:rsid w:val="00F74AFA"/>
    <w:rsid w:val="00F76481"/>
    <w:rsid w:val="00F80FE3"/>
    <w:rsid w:val="00F8528E"/>
    <w:rsid w:val="00F93DB8"/>
    <w:rsid w:val="00FA398D"/>
    <w:rsid w:val="00FB3225"/>
    <w:rsid w:val="00FC6BEE"/>
    <w:rsid w:val="00FD3F23"/>
    <w:rsid w:val="00FD64A2"/>
    <w:rsid w:val="00FE32C7"/>
    <w:rsid w:val="00FF5A56"/>
    <w:rsid w:val="00FF5B10"/>
    <w:rsid w:val="00FF6F3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B809D"/>
  <w15:docId w15:val="{B86EEDB5-1183-4F44-AED5-DFD8E8E57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uiPriority w:val="9"/>
    <w:qFormat/>
    <w:pPr>
      <w:keepNext/>
      <w:keepLines/>
      <w:spacing w:before="240" w:after="0"/>
      <w:outlineLvl w:val="0"/>
    </w:pPr>
    <w:rPr>
      <w:rFonts w:ascii="Calibri Light" w:eastAsia="Yu Gothic Light" w:hAnsi="Calibri Light" w:cs="Times New Roman"/>
      <w:color w:val="2F5496"/>
      <w:sz w:val="32"/>
      <w:szCs w:val="32"/>
    </w:rPr>
  </w:style>
  <w:style w:type="paragraph" w:styleId="Heading3">
    <w:name w:val="heading 3"/>
    <w:basedOn w:val="Normal"/>
    <w:uiPriority w:val="9"/>
    <w:semiHidden/>
    <w:unhideWhenUsed/>
    <w:qFormat/>
    <w:pPr>
      <w:spacing w:before="280" w:after="280"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qFormat/>
    <w:rPr>
      <w:rFonts w:ascii="Calibri Light" w:eastAsia="Yu Gothic Light" w:hAnsi="Calibri Light" w:cs="Times New Roman"/>
      <w:color w:val="2F5496"/>
      <w:sz w:val="32"/>
      <w:szCs w:val="32"/>
    </w:rPr>
  </w:style>
  <w:style w:type="character" w:customStyle="1" w:styleId="Heading3Char">
    <w:name w:val="Heading 3 Char"/>
    <w:basedOn w:val="DefaultParagraphFont"/>
    <w:qFormat/>
    <w:rPr>
      <w:rFonts w:ascii="Times New Roman" w:eastAsia="Times New Roman" w:hAnsi="Times New Roman" w:cs="Times New Roman"/>
      <w:b/>
      <w:bCs/>
      <w:sz w:val="27"/>
      <w:szCs w:val="27"/>
      <w:lang w:eastAsia="en-GB"/>
    </w:rPr>
  </w:style>
  <w:style w:type="character" w:customStyle="1" w:styleId="BalloonTextChar">
    <w:name w:val="Balloon Text Char"/>
    <w:basedOn w:val="DefaultParagraphFont"/>
    <w:qFormat/>
    <w:rPr>
      <w:rFonts w:ascii="Segoe UI" w:hAnsi="Segoe UI" w:cs="Segoe UI"/>
      <w:sz w:val="18"/>
      <w:szCs w:val="18"/>
    </w:rPr>
  </w:style>
  <w:style w:type="character" w:styleId="CommentReference">
    <w:name w:val="annotation reference"/>
    <w:basedOn w:val="DefaultParagraphFont"/>
    <w:uiPriority w:val="99"/>
    <w:qFormat/>
    <w:rPr>
      <w:sz w:val="16"/>
      <w:szCs w:val="16"/>
    </w:rPr>
  </w:style>
  <w:style w:type="character" w:customStyle="1" w:styleId="CommentTextChar">
    <w:name w:val="Comment Text Char"/>
    <w:basedOn w:val="DefaultParagraphFont"/>
    <w:uiPriority w:val="99"/>
    <w:qFormat/>
    <w:rPr>
      <w:rFonts w:ascii="Times New Roman" w:eastAsia="Times New Roman" w:hAnsi="Times New Roman" w:cs="Times New Roman"/>
      <w:sz w:val="20"/>
      <w:szCs w:val="20"/>
      <w:lang w:eastAsia="en-GB"/>
    </w:rPr>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customStyle="1" w:styleId="CommentSubjectChar">
    <w:name w:val="Comment Subject Char"/>
    <w:basedOn w:val="CommentTextChar"/>
    <w:qFormat/>
    <w:rPr>
      <w:rFonts w:ascii="Times New Roman" w:eastAsia="Times New Roman" w:hAnsi="Times New Roman" w:cs="Times New Roman"/>
      <w:b/>
      <w:bCs/>
      <w:sz w:val="20"/>
      <w:szCs w:val="20"/>
      <w:lang w:eastAsia="en-GB"/>
    </w:rPr>
  </w:style>
  <w:style w:type="character" w:styleId="UnresolvedMention">
    <w:name w:val="Unresolved Mention"/>
    <w:basedOn w:val="DefaultParagraphFont"/>
    <w:qFormat/>
    <w:rPr>
      <w:color w:val="605E5C"/>
      <w:shd w:val="clear" w:color="auto" w:fill="E1DFDD"/>
    </w:rPr>
  </w:style>
  <w:style w:type="character" w:styleId="Mention">
    <w:name w:val="Mention"/>
    <w:basedOn w:val="DefaultParagraphFont"/>
    <w:qFormat/>
    <w:rPr>
      <w:color w:val="2B579A"/>
      <w:shd w:val="clear" w:color="auto" w:fill="E1DFDD"/>
    </w:rPr>
  </w:style>
  <w:style w:type="character" w:styleId="Hyperlink">
    <w:name w:val="Hyperlink"/>
    <w:basedOn w:val="DefaultParagraphFont"/>
    <w:rPr>
      <w:color w:val="0000FF"/>
      <w:u w:val="single"/>
    </w:rPr>
  </w:style>
  <w:style w:type="character" w:styleId="FollowedHyperlink">
    <w:name w:val="FollowedHyperlink"/>
    <w:basedOn w:val="DefaultParagraphFont"/>
    <w:rPr>
      <w:color w:val="954F72"/>
      <w:u w:val="single"/>
    </w:rPr>
  </w:style>
  <w:style w:type="character" w:styleId="PlaceholderText">
    <w:name w:val="Placeholder Text"/>
    <w:basedOn w:val="DefaultParagraphFont"/>
    <w:uiPriority w:val="99"/>
    <w:qFormat/>
    <w:rPr>
      <w:color w:val="808080"/>
    </w:rPr>
  </w:style>
  <w:style w:type="character" w:customStyle="1" w:styleId="BodyTextChar">
    <w:name w:val="Body Text Char"/>
    <w:basedOn w:val="DefaultParagraphFont"/>
    <w:qFormat/>
    <w:rPr>
      <w:sz w:val="24"/>
      <w:szCs w:val="24"/>
      <w:lang w:val="en-US"/>
    </w:rPr>
  </w:style>
  <w:style w:type="character" w:customStyle="1" w:styleId="HTMLPreformattedChar">
    <w:name w:val="HTML Preformatted Char"/>
    <w:basedOn w:val="DefaultParagraphFont"/>
    <w:qFormat/>
    <w:rPr>
      <w:rFonts w:ascii="Courier New" w:eastAsia="Times New Roman" w:hAnsi="Courier New" w:cs="Courier New"/>
      <w:sz w:val="20"/>
      <w:szCs w:val="20"/>
      <w:lang w:eastAsia="en-GB"/>
    </w:rPr>
  </w:style>
  <w:style w:type="character" w:customStyle="1" w:styleId="gd15mcfckub">
    <w:name w:val="gd15mcfckub"/>
    <w:basedOn w:val="DefaultParagraphFont"/>
    <w:qFormat/>
  </w:style>
  <w:style w:type="character" w:customStyle="1" w:styleId="gd15mcfcktb">
    <w:name w:val="gd15mcfcktb"/>
    <w:basedOn w:val="DefaultParagraphFont"/>
    <w:qFormat/>
  </w:style>
  <w:style w:type="character" w:customStyle="1" w:styleId="gd15mcfceub">
    <w:name w:val="gd15mcfceub"/>
    <w:basedOn w:val="DefaultParagraphFont"/>
    <w:qFormat/>
  </w:style>
  <w:style w:type="character" w:styleId="LineNumber">
    <w:name w:val="line number"/>
    <w:basedOn w:val="DefaultParagraphFont"/>
    <w:qFormat/>
  </w:style>
  <w:style w:type="character" w:customStyle="1" w:styleId="normaltextrun">
    <w:name w:val="normaltextrun"/>
    <w:basedOn w:val="DefaultParagraphFont"/>
    <w:qFormat/>
  </w:style>
  <w:style w:type="character" w:customStyle="1" w:styleId="eop">
    <w:name w:val="eop"/>
    <w:basedOn w:val="DefaultParagraphFont"/>
    <w:qFormat/>
  </w:style>
  <w:style w:type="character" w:customStyle="1" w:styleId="LineNumbering">
    <w:name w:val="Line Numbering"/>
  </w:style>
  <w:style w:type="character" w:customStyle="1" w:styleId="BodyTextChar1">
    <w:name w:val="Body Text Char1"/>
    <w:basedOn w:val="DefaultParagraphFont"/>
    <w:qFormat/>
    <w:rPr>
      <w:rFonts w:cs="Times New Roman"/>
      <w:sz w:val="24"/>
      <w:szCs w:val="24"/>
      <w:lang w:val="en-US" w:eastAsia="en-GB"/>
    </w:rPr>
  </w:style>
  <w:style w:type="character" w:customStyle="1" w:styleId="BalloonTextChar1">
    <w:name w:val="Balloon Text Char1"/>
    <w:basedOn w:val="DefaultParagraphFont"/>
    <w:qFormat/>
    <w:rPr>
      <w:rFonts w:ascii="Segoe UI" w:hAnsi="Segoe UI" w:cs="Segoe UI"/>
      <w:sz w:val="18"/>
      <w:szCs w:val="18"/>
    </w:rPr>
  </w:style>
  <w:style w:type="character" w:customStyle="1" w:styleId="CommentTextChar1">
    <w:name w:val="Comment Text Char1"/>
    <w:basedOn w:val="DefaultParagraphFont"/>
    <w:qFormat/>
    <w:rPr>
      <w:rFonts w:ascii="Times New Roman" w:hAnsi="Times New Roman" w:cs="Times New Roman"/>
      <w:sz w:val="20"/>
      <w:szCs w:val="20"/>
      <w:lang w:eastAsia="en-GB"/>
    </w:rPr>
  </w:style>
  <w:style w:type="character" w:customStyle="1" w:styleId="HeaderChar1">
    <w:name w:val="Header Char1"/>
    <w:basedOn w:val="DefaultParagraphFont"/>
    <w:qFormat/>
    <w:rPr>
      <w:rFonts w:cs="Times New Roman"/>
    </w:rPr>
  </w:style>
  <w:style w:type="character" w:customStyle="1" w:styleId="FooterChar1">
    <w:name w:val="Footer Char1"/>
    <w:basedOn w:val="DefaultParagraphFont"/>
    <w:qFormat/>
    <w:rPr>
      <w:rFonts w:cs="Times New Roman"/>
    </w:rPr>
  </w:style>
  <w:style w:type="character" w:customStyle="1" w:styleId="CommentSubjectChar1">
    <w:name w:val="Comment Subject Char1"/>
    <w:basedOn w:val="CommentTextChar1"/>
    <w:qFormat/>
    <w:rPr>
      <w:rFonts w:ascii="Times New Roman" w:hAnsi="Times New Roman" w:cs="Times New Roman"/>
      <w:b/>
      <w:bCs/>
      <w:sz w:val="20"/>
      <w:szCs w:val="20"/>
      <w:lang w:eastAsia="en-GB"/>
    </w:rPr>
  </w:style>
  <w:style w:type="character" w:customStyle="1" w:styleId="HTMLPreformattedChar1">
    <w:name w:val="HTML Preformatted Char1"/>
    <w:basedOn w:val="DefaultParagraphFont"/>
    <w:qFormat/>
    <w:rPr>
      <w:rFonts w:ascii="Courier New" w:hAnsi="Courier New" w:cs="Courier New"/>
      <w:sz w:val="20"/>
      <w:szCs w:val="20"/>
      <w:lang w:eastAsia="en-GB"/>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before="180" w:after="180" w:line="240" w:lineRule="auto"/>
    </w:pPr>
    <w:rPr>
      <w:sz w:val="24"/>
      <w:szCs w:val="24"/>
      <w:lang w:val="en-US"/>
    </w:rPr>
  </w:style>
  <w:style w:type="paragraph" w:styleId="List">
    <w:name w:val="List"/>
    <w:basedOn w:val="BodyText"/>
    <w:rPr>
      <w:rFonts w:cs="Lucida Sans"/>
    </w:rPr>
  </w:style>
  <w:style w:type="paragraph" w:styleId="Caption">
    <w:name w:val="caption"/>
    <w:basedOn w:val="Normal"/>
    <w:next w:val="Normal"/>
    <w:uiPriority w:val="35"/>
    <w:qFormat/>
    <w:pPr>
      <w:spacing w:after="200" w:line="240" w:lineRule="auto"/>
    </w:pPr>
    <w:rPr>
      <w:i/>
      <w:iCs/>
      <w:color w:val="44546A"/>
      <w:sz w:val="18"/>
      <w:szCs w:val="18"/>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qFormat/>
    <w:pPr>
      <w:spacing w:before="280" w:after="280" w:line="240" w:lineRule="auto"/>
    </w:pPr>
    <w:rPr>
      <w:rFonts w:ascii="Times New Roman" w:eastAsia="Times New Roman" w:hAnsi="Times New Roman" w:cs="Times New Roman"/>
      <w:sz w:val="24"/>
      <w:szCs w:val="24"/>
      <w:lang w:eastAsia="en-GB"/>
    </w:rPr>
  </w:style>
  <w:style w:type="paragraph" w:styleId="ListParagraph">
    <w:name w:val="List Paragraph"/>
    <w:basedOn w:val="Normal"/>
    <w:qFormat/>
    <w:pPr>
      <w:ind w:left="720"/>
      <w:contextualSpacing/>
    </w:pPr>
  </w:style>
  <w:style w:type="paragraph" w:styleId="BalloonText">
    <w:name w:val="Balloon Text"/>
    <w:basedOn w:val="Normal"/>
    <w:qFormat/>
    <w:pPr>
      <w:spacing w:after="0" w:line="240" w:lineRule="auto"/>
    </w:pPr>
    <w:rPr>
      <w:rFonts w:ascii="Segoe UI" w:hAnsi="Segoe UI" w:cs="Segoe UI"/>
      <w:sz w:val="18"/>
      <w:szCs w:val="18"/>
    </w:rPr>
  </w:style>
  <w:style w:type="paragraph" w:styleId="CommentText">
    <w:name w:val="annotation text"/>
    <w:basedOn w:val="Normal"/>
    <w:uiPriority w:val="99"/>
    <w:qFormat/>
    <w:pPr>
      <w:spacing w:after="0" w:line="240" w:lineRule="auto"/>
    </w:pPr>
    <w:rPr>
      <w:rFonts w:ascii="Times New Roman" w:eastAsia="Times New Roman" w:hAnsi="Times New Roman" w:cs="Times New Roman"/>
      <w:sz w:val="20"/>
      <w:szCs w:val="20"/>
      <w:lang w:eastAsia="en-GB"/>
    </w:rPr>
  </w:style>
  <w:style w:type="paragraph" w:customStyle="1" w:styleId="HeaderandFooter">
    <w:name w:val="Header and Footer"/>
    <w:basedOn w:val="Normal"/>
    <w:qFormat/>
  </w:style>
  <w:style w:type="paragraph" w:styleId="Header">
    <w:name w:val="header"/>
    <w:basedOn w:val="Normal"/>
    <w:pPr>
      <w:suppressLineNumbers/>
      <w:tabs>
        <w:tab w:val="center" w:pos="4513"/>
        <w:tab w:val="right" w:pos="9026"/>
      </w:tabs>
      <w:spacing w:after="0" w:line="240" w:lineRule="auto"/>
    </w:pPr>
  </w:style>
  <w:style w:type="paragraph" w:styleId="Footer">
    <w:name w:val="footer"/>
    <w:basedOn w:val="Normal"/>
    <w:pPr>
      <w:suppressLineNumbers/>
      <w:tabs>
        <w:tab w:val="center" w:pos="4513"/>
        <w:tab w:val="right" w:pos="9026"/>
      </w:tabs>
      <w:spacing w:after="0" w:line="240" w:lineRule="auto"/>
    </w:pPr>
  </w:style>
  <w:style w:type="paragraph" w:styleId="CommentSubject">
    <w:name w:val="annotation subject"/>
    <w:basedOn w:val="CommentText"/>
    <w:next w:val="CommentText"/>
    <w:qFormat/>
    <w:pPr>
      <w:spacing w:after="160"/>
    </w:pPr>
    <w:rPr>
      <w:rFonts w:ascii="Calibri" w:eastAsia="Calibri" w:hAnsi="Calibri" w:cs="Arial"/>
      <w:b/>
      <w:bCs/>
      <w:lang w:eastAsia="en-US"/>
    </w:rPr>
  </w:style>
  <w:style w:type="paragraph" w:styleId="Revision">
    <w:name w:val="Revision"/>
    <w:qFormat/>
  </w:style>
  <w:style w:type="paragraph" w:customStyle="1" w:styleId="FirstParagraph">
    <w:name w:val="First Paragraph"/>
    <w:basedOn w:val="BodyText"/>
    <w:next w:val="BodyText"/>
    <w:qFormat/>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paragraph" w:customStyle="1" w:styleId="Bibliography1">
    <w:name w:val="Bibliography 1"/>
    <w:basedOn w:val="Index"/>
    <w:qFormat/>
    <w:pPr>
      <w:tabs>
        <w:tab w:val="left" w:pos="264"/>
      </w:tabs>
      <w:spacing w:after="0" w:line="480" w:lineRule="atLeast"/>
      <w:ind w:left="264" w:hanging="264"/>
    </w:pPr>
  </w:style>
  <w:style w:type="paragraph" w:customStyle="1" w:styleId="TableContents">
    <w:name w:val="Table Contents"/>
    <w:basedOn w:val="Normal"/>
    <w:qFormat/>
    <w:pPr>
      <w:widowControl w:val="0"/>
      <w:suppressLineNumbers/>
    </w:pPr>
  </w:style>
  <w:style w:type="paragraph" w:customStyle="1" w:styleId="TableNormal1">
    <w:name w:val="Table Normal1"/>
    <w:qFormat/>
    <w:rPr>
      <w:rFonts w:cs="Calibri"/>
    </w:rPr>
  </w:style>
  <w:style w:type="paragraph" w:customStyle="1" w:styleId="TableGrid1">
    <w:name w:val="Table Grid1"/>
    <w:basedOn w:val="TableNormal1"/>
    <w:qFormat/>
    <w:rPr>
      <w:rFonts w:cs="Arial"/>
    </w:rPr>
  </w:style>
  <w:style w:type="paragraph" w:customStyle="1" w:styleId="GridTable1Light1">
    <w:name w:val="Grid Table 1 Light1"/>
    <w:basedOn w:val="TableNormal1"/>
    <w:qFormat/>
  </w:style>
  <w:style w:type="table" w:styleId="TableGrid">
    <w:name w:val="Table Grid"/>
    <w:basedOn w:val="TableNormal"/>
    <w:uiPriority w:val="39"/>
    <w:rsid w:val="00933E13"/>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E43FE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customStyle="1" w:styleId="cf01">
    <w:name w:val="cf01"/>
    <w:basedOn w:val="DefaultParagraphFont"/>
    <w:rsid w:val="00CE6BA9"/>
    <w:rPr>
      <w:rFonts w:ascii="Segoe UI" w:hAnsi="Segoe UI" w:hint="default"/>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556778">
      <w:bodyDiv w:val="1"/>
      <w:marLeft w:val="0"/>
      <w:marRight w:val="0"/>
      <w:marTop w:val="0"/>
      <w:marBottom w:val="0"/>
      <w:divBdr>
        <w:top w:val="none" w:sz="0" w:space="0" w:color="auto"/>
        <w:left w:val="none" w:sz="0" w:space="0" w:color="auto"/>
        <w:bottom w:val="none" w:sz="0" w:space="0" w:color="auto"/>
        <w:right w:val="none" w:sz="0" w:space="0" w:color="auto"/>
      </w:divBdr>
    </w:div>
    <w:div w:id="1138307381">
      <w:bodyDiv w:val="1"/>
      <w:marLeft w:val="0"/>
      <w:marRight w:val="0"/>
      <w:marTop w:val="0"/>
      <w:marBottom w:val="0"/>
      <w:divBdr>
        <w:top w:val="none" w:sz="0" w:space="0" w:color="auto"/>
        <w:left w:val="none" w:sz="0" w:space="0" w:color="auto"/>
        <w:bottom w:val="none" w:sz="0" w:space="0" w:color="auto"/>
        <w:right w:val="none" w:sz="0" w:space="0" w:color="auto"/>
      </w:divBdr>
    </w:div>
    <w:div w:id="1728718593">
      <w:bodyDiv w:val="1"/>
      <w:marLeft w:val="0"/>
      <w:marRight w:val="0"/>
      <w:marTop w:val="0"/>
      <w:marBottom w:val="0"/>
      <w:divBdr>
        <w:top w:val="none" w:sz="0" w:space="0" w:color="auto"/>
        <w:left w:val="none" w:sz="0" w:space="0" w:color="auto"/>
        <w:bottom w:val="none" w:sz="0" w:space="0" w:color="auto"/>
        <w:right w:val="none" w:sz="0" w:space="0" w:color="auto"/>
      </w:divBdr>
    </w:div>
    <w:div w:id="20484798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mrlc.gov/"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github.com/valiriel/USBBS_Biodiversity_LandCover_Delays"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www.pwrc.usgs.gov/BBS/RawData/"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databasin.org/datasets/02fe0ebbb"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7.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tif"/><Relationship Id="rId23" Type="http://schemas.openxmlformats.org/officeDocument/2006/relationships/image" Target="media/image6.png"/><Relationship Id="rId28" Type="http://schemas.openxmlformats.org/officeDocument/2006/relationships/image" Target="media/image11.png"/><Relationship Id="rId10" Type="http://schemas.microsoft.com/office/2016/09/relationships/commentsIds" Target="commentsIds.xml"/><Relationship Id="rId19" Type="http://schemas.openxmlformats.org/officeDocument/2006/relationships/hyperlink" Target="https://prism.oregonstate.edu/"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sv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E40CF-7FDC-420C-A493-B99830859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43</Pages>
  <Words>12605</Words>
  <Characters>71852</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Dominoni</dc:creator>
  <cp:keywords/>
  <dc:description/>
  <cp:lastModifiedBy>Yacob Haddou</cp:lastModifiedBy>
  <cp:revision>10</cp:revision>
  <cp:lastPrinted>2021-10-28T15:17:00Z</cp:lastPrinted>
  <dcterms:created xsi:type="dcterms:W3CDTF">2021-11-10T15:45:00Z</dcterms:created>
  <dcterms:modified xsi:type="dcterms:W3CDTF">2021-11-11T14:20:00Z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2020-11-18T10:08:00Z</dcterms:created>
  <dc:creator>Yacob Haddou</dc:creator>
  <dc:description/>
  <dc:language>en-GB</dc:language>
  <cp:lastModifiedBy/>
  <dcterms:modified xsi:type="dcterms:W3CDTF">2021-06-27T12:59:11Z</dcterms:modified>
  <cp:revision>53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0x01010036D0083AC74D2E4590B8524DD7021A9B</vt:lpwstr>
  </property>
  <property fmtid="{D5CDD505-2E9C-101B-9397-08002B2CF9AE}" pid="3" name="Mendeley Citation Style_1">
    <vt:lpwstr>http://www.zotero.org/styles/nature</vt:lpwstr>
  </property>
  <property fmtid="{D5CDD505-2E9C-101B-9397-08002B2CF9AE}" pid="4" name="Mendeley Document_1">
    <vt:lpwstr>True</vt:lpwstr>
  </property>
  <property fmtid="{D5CDD505-2E9C-101B-9397-08002B2CF9AE}" pid="5" name="Mendeley Recent Style Id 0_1">
    <vt:lpwstr>http://www.zotero.org/styles/american-medical-association</vt:lpwstr>
  </property>
  <property fmtid="{D5CDD505-2E9C-101B-9397-08002B2CF9AE}" pid="6" name="Mendeley Recent Style Id 1_1">
    <vt:lpwstr>http://www.zotero.org/styles/american-political-science-association</vt:lpwstr>
  </property>
  <property fmtid="{D5CDD505-2E9C-101B-9397-08002B2CF9AE}" pid="7" name="Mendeley Recent Style Id 2_1">
    <vt:lpwstr>http://www.zotero.org/styles/apa</vt:lpwstr>
  </property>
  <property fmtid="{D5CDD505-2E9C-101B-9397-08002B2CF9AE}" pid="8" name="Mendeley Recent Style Id 3_1">
    <vt:lpwstr>http://www.zotero.org/styles/american-sociological-association</vt:lpwstr>
  </property>
  <property fmtid="{D5CDD505-2E9C-101B-9397-08002B2CF9AE}" pid="9" name="Mendeley Recent Style Id 4_1">
    <vt:lpwstr>http://www.zotero.org/styles/chicago-author-date</vt:lpwstr>
  </property>
  <property fmtid="{D5CDD505-2E9C-101B-9397-08002B2CF9AE}" pid="10" name="Mendeley Recent Style Id 5_1">
    <vt:lpwstr>http://www.zotero.org/styles/harvard-cite-them-right</vt:lpwstr>
  </property>
  <property fmtid="{D5CDD505-2E9C-101B-9397-08002B2CF9AE}" pid="11" name="Mendeley Recent Style Id 6_1">
    <vt:lpwstr>http://www.zotero.org/styles/ieee</vt:lpwstr>
  </property>
  <property fmtid="{D5CDD505-2E9C-101B-9397-08002B2CF9AE}" pid="12" name="Mendeley Recent Style Id 7_1">
    <vt:lpwstr>http://www.zotero.org/styles/modern-humanities-research-association</vt:lpwstr>
  </property>
  <property fmtid="{D5CDD505-2E9C-101B-9397-08002B2CF9AE}" pid="13" name="Mendeley Recent Style Id 8_1">
    <vt:lpwstr>http://www.zotero.org/styles/modern-language-association</vt:lpwstr>
  </property>
  <property fmtid="{D5CDD505-2E9C-101B-9397-08002B2CF9AE}" pid="14" name="Mendeley Recent Style Id 9_1">
    <vt:lpwstr>http://www.zotero.org/styles/nature</vt:lpwstr>
  </property>
  <property fmtid="{D5CDD505-2E9C-101B-9397-08002B2CF9AE}" pid="15" name="Mendeley Recent Style Name 0_1">
    <vt:lpwstr>American Medical Association 11th edition</vt:lpwstr>
  </property>
  <property fmtid="{D5CDD505-2E9C-101B-9397-08002B2CF9AE}" pid="16" name="Mendeley Recent Style Name 1_1">
    <vt:lpwstr>American Political Science Association</vt:lpwstr>
  </property>
  <property fmtid="{D5CDD505-2E9C-101B-9397-08002B2CF9AE}" pid="17" name="Mendeley Recent Style Name 2_1">
    <vt:lpwstr>American Psychological Association 7th edition</vt:lpwstr>
  </property>
  <property fmtid="{D5CDD505-2E9C-101B-9397-08002B2CF9AE}" pid="18" name="Mendeley Recent Style Name 3_1">
    <vt:lpwstr>American Sociological Association 6th edition</vt:lpwstr>
  </property>
  <property fmtid="{D5CDD505-2E9C-101B-9397-08002B2CF9AE}" pid="19" name="Mendeley Recent Style Name 4_1">
    <vt:lpwstr>Chicago Manual of Style 17th edition (author-date)</vt:lpwstr>
  </property>
  <property fmtid="{D5CDD505-2E9C-101B-9397-08002B2CF9AE}" pid="20" name="Mendeley Recent Style Name 5_1">
    <vt:lpwstr>Cite Them Right 10th edition - Harvard</vt:lpwstr>
  </property>
  <property fmtid="{D5CDD505-2E9C-101B-9397-08002B2CF9AE}" pid="21" name="Mendeley Recent Style Name 6_1">
    <vt:lpwstr>IEEE</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Name 8_1">
    <vt:lpwstr>Modern Language Association 8th edition</vt:lpwstr>
  </property>
  <property fmtid="{D5CDD505-2E9C-101B-9397-08002B2CF9AE}" pid="24" name="Mendeley Recent Style Name 9_1">
    <vt:lpwstr>Nature</vt:lpwstr>
  </property>
  <property fmtid="{D5CDD505-2E9C-101B-9397-08002B2CF9AE}" pid="25" name="Mendeley Unique User Id_1">
    <vt:lpwstr>e55f7a16-ca2e-356f-a22d-780bcaee158c</vt:lpwstr>
  </property>
  <property fmtid="{D5CDD505-2E9C-101B-9397-08002B2CF9AE}" pid="26" name="ZOTERO_BREF_03RAzJiBbuTF_1">
    <vt:lpwstr>ZOTERO_ITEM CSL_CITATION {"citationID":"Fmn30xAb","properties":{"formattedCitation":"\\super 38\\nosupersub{}","plainCitation":"38","noteIndex":0},"citationItems":[{"id":1848,"uris":["http://zotero.org/users/7677669/items/8FUS8QFR"],"uri":["http://zotero.</vt:lpwstr>
  </property>
  <property fmtid="{D5CDD505-2E9C-101B-9397-08002B2CF9AE}" pid="27" name="ZOTERO_BREF_03RAzJiBbuTF_2">
    <vt:lpwstr>org/users/7677669/items/8FUS8QFR"],"itemData":{"id":1848,"type":"article-journal","abstract":"Three commonly used measures o f diversity. Simpson's index, Shannon's entropy, and the total number o f species, are related t o Renyi's definition o f a genera</vt:lpwstr>
  </property>
  <property fmtid="{D5CDD505-2E9C-101B-9397-08002B2CF9AE}" pid="28" name="ZOTERO_BREF_03RAzJiBbuTF_3">
    <vt:lpwstr>lized entropy. A unified concept o f diversity is presented, according to which there is a continuum o f possible diversity measures. I n a sense which becomes apparent, these measures provide estimates o f the effective number of species present, and dif</vt:lpwstr>
  </property>
  <property fmtid="{D5CDD505-2E9C-101B-9397-08002B2CF9AE}" pid="29" name="ZOTERO_BREF_03RAzJiBbuTF_4">
    <vt:lpwstr>fer only in their tendency to include or to ignore the relatively rarer species. The notion o f the diversity o f a community as opposed t o that o f a sample is examined, and is related t o the asymptotic f o r m o f the species-abundance curve. A new an</vt:lpwstr>
  </property>
  <property fmtid="{D5CDD505-2E9C-101B-9397-08002B2CF9AE}" pid="30" name="ZOTERO_BREF_03RAzJiBbuTF_5">
    <vt:lpwstr>d plausible definition o f evenness is derived.","container-title":"Ecology","DOI":"10/d42q4v","ISSN":"00129658","issue":"2","language":"en","page":"427-432","source":"DOI.org (Crossref)","title":"Diversity and Evenness: A Unifying Notation and Its Conseq</vt:lpwstr>
  </property>
  <property fmtid="{D5CDD505-2E9C-101B-9397-08002B2CF9AE}" pid="31" name="ZOTERO_BREF_03RAzJiBbuTF_6">
    <vt:lpwstr>uences","title-short":"Diversity and Evenness","volume":"54","author":[{"family":"Hill","given":"M. O."}],"issued":{"date-parts":[["1973",3]]}}}],"schema":"https://github.com/citation-style-language/schema/raw/master/csl-citation.json"}</vt:lpwstr>
  </property>
  <property fmtid="{D5CDD505-2E9C-101B-9397-08002B2CF9AE}" pid="32" name="ZOTERO_BREF_0GbqrsBmD31o_1">
    <vt:lpwstr>ZOTERO_ITEM CSL_CITATION {"citationID":"ItxBJqCU","properties":{"formattedCitation":"\\super 2\\nosupersub{}","plainCitation":"2","noteIndex":0},"citationItems":[{"id":3900,"uris":["http://zotero.org/users/7677669/items/PSWR9QGL"],"uri":["http://zotero.or</vt:lpwstr>
  </property>
  <property fmtid="{D5CDD505-2E9C-101B-9397-08002B2CF9AE}" pid="33" name="ZOTERO_BREF_0GbqrsBmD31o_2">
    <vt:lpwstr>g/users/7677669/items/PSWR9QGL"],"itemData":{"id":3900,"type":"webpage","title":"The IUCN Red List of Threatened Species","URL":"https://www.iucnredlist.org/","author":[{"family":"IUCN","given":""}],"issued":{"date-parts":[["2021"]]}}}],"schema":"https://</vt:lpwstr>
  </property>
  <property fmtid="{D5CDD505-2E9C-101B-9397-08002B2CF9AE}" pid="34" name="ZOTERO_BREF_0GbqrsBmD31o_3">
    <vt:lpwstr>github.com/citation-style-language/schema/raw/master/csl-citation.json"}</vt:lpwstr>
  </property>
  <property fmtid="{D5CDD505-2E9C-101B-9397-08002B2CF9AE}" pid="35" name="ZOTERO_BREF_0Ox3cey3Z9wU_1">
    <vt:lpwstr/>
  </property>
  <property fmtid="{D5CDD505-2E9C-101B-9397-08002B2CF9AE}" pid="36" name="ZOTERO_BREF_1PQjqzkhLrLD_1">
    <vt:lpwstr>ZOTERO_ITEM CSL_CITATION {"citationID":"PZGJ0f2U","properties":{"formattedCitation":"\\super 8\\nosupersub{}","plainCitation":"8","noteIndex":0},"citationItems":[{"id":3902,"uris":["http://zotero.org/users/7677669/items/ZBFU84U4"],"uri":["http://zotero.or</vt:lpwstr>
  </property>
  <property fmtid="{D5CDD505-2E9C-101B-9397-08002B2CF9AE}" pid="37" name="ZOTERO_BREF_1PQjqzkhLrLD_2">
    <vt:lpwstr>g/users/7677669/items/ZBFU84U4"],"itemData":{"id":3902,"type":"article-journal","container-title":"Science","DOI":"10.1126/science.287.5459.1770","ISSN":"00368075, 10959203","issue":"5459","language":"en","page":"1770-1774","source":"DOI.org (Crossref)","</vt:lpwstr>
  </property>
  <property fmtid="{D5CDD505-2E9C-101B-9397-08002B2CF9AE}" pid="38" name="ZOTERO_BREF_1PQjqzkhLrLD_3">
    <vt:lpwstr>title":"Global Biodiversity Scenarios for the Year 2100","volume":"287","author":[{"family":"Sala","given":"O. E."}],"issued":{"date-parts":[["2000",3,10]]}}}],"schema":"https://github.com/citation-style-language/schema/raw/master/csl-citation.json"}</vt:lpwstr>
  </property>
  <property fmtid="{D5CDD505-2E9C-101B-9397-08002B2CF9AE}" pid="39" name="ZOTERO_BREF_36RcgBLCs9Za_1">
    <vt:lpwstr/>
  </property>
  <property fmtid="{D5CDD505-2E9C-101B-9397-08002B2CF9AE}" pid="40" name="ZOTERO_BREF_3sEcbtGGLZPu_1">
    <vt:lpwstr>ZOTERO_ITEM CSL_CITATION {"citationID":"oDq6BJyH","properties":{"formattedCitation":"\\super 16,17\\nosupersub{}","plainCitation":"16,17","noteIndex":0},"citationItems":[{"id":2524,"uris":["http://zotero.org/users/7677669/items/DIAQZL83"],"uri":["http://z</vt:lpwstr>
  </property>
  <property fmtid="{D5CDD505-2E9C-101B-9397-08002B2CF9AE}" pid="41" name="ZOTERO_BREF_3sEcbtGGLZPu_10">
    <vt:lpwstr>rts":[["2010",7]]}}}],"schema":"https://github.com/citation-style-language/schema/raw/master/csl-citation.json"}</vt:lpwstr>
  </property>
  <property fmtid="{D5CDD505-2E9C-101B-9397-08002B2CF9AE}" pid="42" name="ZOTERO_BREF_3sEcbtGGLZPu_2">
    <vt:lpwstr>otero.org/users/7677669/items/DIAQZL83"],"itemData":{"id":2524,"type":"article-journal","abstract":"Existing general deﬁnitions of beta diversity often produce a beta with a hidden dependence on alpha. Such a beta cannot be used to compare regions that di</vt:lpwstr>
  </property>
  <property fmtid="{D5CDD505-2E9C-101B-9397-08002B2CF9AE}" pid="43" name="ZOTERO_BREF_3sEcbtGGLZPu_3">
    <vt:lpwstr>ffer in alpha diversity. To avoid misinterpretation, existing deﬁnitions of alpha and beta must be replaced by a deﬁnition that partitions diversity into independent alpha and beta components. Such a unique deﬁnition is derived here. When these new alpha </vt:lpwstr>
  </property>
  <property fmtid="{D5CDD505-2E9C-101B-9397-08002B2CF9AE}" pid="44" name="ZOTERO_BREF_3sEcbtGGLZPu_4">
    <vt:lpwstr>and beta components are transformed into their numbers equivalents (effective numbers of elements), Whittaker’s multiplicative law (alpha 3 beta ¼ gamma) is necessarily true for all indices. The new beta gives the effective number of distinct communities.</vt:lpwstr>
  </property>
  <property fmtid="{D5CDD505-2E9C-101B-9397-08002B2CF9AE}" pid="45" name="ZOTERO_BREF_3sEcbtGGLZPu_5">
    <vt:lpwstr> The most popular similarity and overlap measures of ecology (Jaccard, Sorensen, Horn, and Morisita-Horn indices) are monotonic transformations of the new beta diversity. Shannon measures follow deductively from this formalism and do not need to be borrow</vt:lpwstr>
  </property>
  <property fmtid="{D5CDD505-2E9C-101B-9397-08002B2CF9AE}" pid="46" name="ZOTERO_BREF_3sEcbtGGLZPu_6">
    <vt:lpwstr>ed from information theory; they are shown to be the only standard diversity measures which can be decomposed into meaningful independent alpha and beta components when community weights are unequal.","container-title":"Ecology","DOI":"10/b595kx","ISSN":"</vt:lpwstr>
  </property>
  <property fmtid="{D5CDD505-2E9C-101B-9397-08002B2CF9AE}" pid="47" name="ZOTERO_BREF_3sEcbtGGLZPu_7">
    <vt:lpwstr>0012-9658","issue":"10","journalAbbreviation":"Ecology","language":"en","page":"2427-2439","source":"DOI.org (Crossref)","title":"PARTITIONING DIVERSITY INTO INDEPENDENT ALPHA AND BETA COMPONENTS","volume":"88","author":[{"family":"Jost","given":"Lou"}],"</vt:lpwstr>
  </property>
  <property fmtid="{D5CDD505-2E9C-101B-9397-08002B2CF9AE}" pid="48" name="ZOTERO_BREF_3sEcbtGGLZPu_8">
    <vt:lpwstr>issued":{"date-parts":[["2007",10]]}}},{"id":3965,"uris":["http://zotero.org/users/7677669/items/W4QSQT2J"],"uri":["http://zotero.org/users/7677669/items/W4QSQT2J"],"itemData":{"id":3965,"type":"article-journal","container-title":"Ecology","DOI":"10.1890/</vt:lpwstr>
  </property>
  <property fmtid="{D5CDD505-2E9C-101B-9397-08002B2CF9AE}" pid="49" name="ZOTERO_BREF_3sEcbtGGLZPu_9">
    <vt:lpwstr>09-1692.1","ISSN":"0012-9658","issue":"7","journalAbbreviation":"Ecology","language":"en","page":"1962-1963","source":"DOI.org (Crossref)","title":"Partitioning diversity","volume":"91","author":[{"family":"Ellison","given":"Aaron M."}],"issued":{"date-pa</vt:lpwstr>
  </property>
  <property fmtid="{D5CDD505-2E9C-101B-9397-08002B2CF9AE}" pid="50" name="ZOTERO_BREF_4hJbVgCnPaN0_1">
    <vt:lpwstr/>
  </property>
  <property fmtid="{D5CDD505-2E9C-101B-9397-08002B2CF9AE}" pid="51" name="ZOTERO_BREF_54LA68Fo8K6P_1">
    <vt:lpwstr>ZOTERO_ITEM CSL_CITATION {"citationID":"YwQRfQFc","properties":{"formattedCitation":"\\super 1\\nosupersub{}","plainCitation":"1","noteIndex":0},"citationItems":[{"id":2347,"uris":["http://zotero.org/users/7677669/items/MXAC6VZ7"],"uri":["http://zotero.or</vt:lpwstr>
  </property>
  <property fmtid="{D5CDD505-2E9C-101B-9397-08002B2CF9AE}" pid="52" name="ZOTERO_BREF_54LA68Fo8K6P_2">
    <vt:lpwstr>g/users/7677669/items/MXAC6VZ7"],"itemData":{"id":2347,"type":"article-journal","container-title":"Nature","DOI":"10/nnp","ISSN":"0028-0836, 1476-4687","issue":"7401","journalAbbreviation":"Nature","language":"en","page":"59-67","source":"DOI.org (Crossre</vt:lpwstr>
  </property>
  <property fmtid="{D5CDD505-2E9C-101B-9397-08002B2CF9AE}" pid="53" name="ZOTERO_BREF_54LA68Fo8K6P_3">
    <vt:lpwstr>f)","title":"Biodiversity loss and its impact on humanity","volume":"486","author":[{"family":"Cardinale","given":"Bradley J."},{"family":"Duffy","given":"J. Emmett"},{"family":"Gonzalez","given":"Andrew"},{"family":"Hooper","given":"David U."},{"family":</vt:lpwstr>
  </property>
  <property fmtid="{D5CDD505-2E9C-101B-9397-08002B2CF9AE}" pid="54" name="ZOTERO_BREF_54LA68Fo8K6P_4">
    <vt:lpwstr>"Perrings","given":"Charles"},{"family":"Venail","given":"Patrick"},{"family":"Narwani","given":"Anita"},{"family":"Mace","given":"Georgina M."},{"family":"Tilman","given":"David"},{"family":"Wardle","given":"David A."},{"family":"Kinzig","given":"Ann P."</vt:lpwstr>
  </property>
  <property fmtid="{D5CDD505-2E9C-101B-9397-08002B2CF9AE}" pid="55" name="ZOTERO_BREF_54LA68Fo8K6P_5">
    <vt:lpwstr>},{"family":"Daily","given":"Gretchen C."},{"family":"Loreau","given":"Michel"},{"family":"Grace","given":"James B."},{"family":"Larigauderie","given":"Anne"},{"family":"Srivastava","given":"Diane S."},{"family":"Naeem","given":"Shahid"}],"issued":{"date-</vt:lpwstr>
  </property>
  <property fmtid="{D5CDD505-2E9C-101B-9397-08002B2CF9AE}" pid="56" name="ZOTERO_BREF_54LA68Fo8K6P_6">
    <vt:lpwstr>parts":[["2012",6,7]]}}}],"schema":"https://github.com/citation-style-language/schema/raw/master/csl-citation.json"}</vt:lpwstr>
  </property>
  <property fmtid="{D5CDD505-2E9C-101B-9397-08002B2CF9AE}" pid="57" name="ZOTERO_BREF_5G7mk19keinK_1">
    <vt:lpwstr>ZOTERO_ITEM CSL_CITATION {"citationID":"HBBbrV5V","properties":{"formattedCitation":"\\super 1,4,5\\nosupersub{}","plainCitation":"1,4,5","noteIndex":0},"citationItems":[{"id":2426,"uris":["http://zotero.org/users/7677669/items/WNKW8KVX"],"uri":["http://z</vt:lpwstr>
  </property>
  <property fmtid="{D5CDD505-2E9C-101B-9397-08002B2CF9AE}" pid="58" name="ZOTERO_BREF_5G7mk19keinK_10">
    <vt:lpwstr>ii) current understanding of the main mechanisms that can explain those delayed responses.","container-title":"Current Landscape Ecology Reports","DOI":"10/gjh43p","ISSN":"2364-494X","issue":"3","journalAbbreviation":"Curr Landscape Ecol Rep","language":"</vt:lpwstr>
  </property>
  <property fmtid="{D5CDD505-2E9C-101B-9397-08002B2CF9AE}" pid="59" name="ZOTERO_BREF_5G7mk19keinK_11">
    <vt:lpwstr>en","page":"70-82","source":"DOI.org (Crossref)","title":"Temporal Lag in Ecological Responses to Landscape Change: Where Are We Now?","title-short":"Temporal Lag in Ecological Responses to Landscape Change","volume":"4","author":[{"family":"Lira","given"</vt:lpwstr>
  </property>
  <property fmtid="{D5CDD505-2E9C-101B-9397-08002B2CF9AE}" pid="60" name="ZOTERO_BREF_5G7mk19keinK_12">
    <vt:lpwstr>:"Paula Koeler"},{"family":"Souza Leite","given":"Melina","non-dropping-particle":"de"},{"family":"Metzger","given":"Jean Paul"}],"issued":{"date-parts":[["2019",9]]}}}],"schema":"https://github.com/citation-style-language/schema/raw/master/csl-citation.j</vt:lpwstr>
  </property>
  <property fmtid="{D5CDD505-2E9C-101B-9397-08002B2CF9AE}" pid="61" name="ZOTERO_BREF_5G7mk19keinK_13">
    <vt:lpwstr>son"}</vt:lpwstr>
  </property>
  <property fmtid="{D5CDD505-2E9C-101B-9397-08002B2CF9AE}" pid="62" name="ZOTERO_BREF_5G7mk19keinK_2">
    <vt:lpwstr>otero.org/users/7677669/items/WNKW8KVX"],"itemData":{"id":2426,"type":"article-journal","DOI":"10/gg5wcn","language":"en","page":"8","source":"Zotero","title":"Landscape-scale forest loss as a catalyst of population and biodiversity change","author":[{"fa</vt:lpwstr>
  </property>
  <property fmtid="{D5CDD505-2E9C-101B-9397-08002B2CF9AE}" pid="63" name="ZOTERO_BREF_5G7mk19keinK_3">
    <vt:lpwstr>mily":"Daskalova","given":"Gergana N"},{"family":"Myers-Smith","given":"Isla H"},{"family":"Bjorkman","given":"Anne D"},{"family":"Blowes","given":"Shane A"},{"family":"Supp","given":"Sarah R"},{"family":"Magurran","given":"Anne E"},{"family":"Dornelas","</vt:lpwstr>
  </property>
  <property fmtid="{D5CDD505-2E9C-101B-9397-08002B2CF9AE}" pid="64" name="ZOTERO_BREF_5G7mk19keinK_4">
    <vt:lpwstr>given":"Maria"}],"issued":{"date-parts":[["2020"]]}}},{"id":1760,"uris":["http://zotero.org/users/7677669/items/3KAPL92U"],"uri":["http://zotero.org/users/7677669/items/3KAPL92U"],"itemData":{"id":1760,"type":"article-journal","container-title":"Nature Ec</vt:lpwstr>
  </property>
  <property fmtid="{D5CDD505-2E9C-101B-9397-08002B2CF9AE}" pid="65" name="ZOTERO_BREF_5G7mk19keinK_5">
    <vt:lpwstr>ology &amp; Evolution","DOI":"10/ggjh23","ISSN":"2397-334X","issue":"3","journalAbbreviation":"Nat Ecol Evol","language":"en","page":"304-311","source":"DOI.org (Crossref)","title":"Ecological time lags and the journey towards conservation success","volume":"</vt:lpwstr>
  </property>
  <property fmtid="{D5CDD505-2E9C-101B-9397-08002B2CF9AE}" pid="66" name="ZOTERO_BREF_5G7mk19keinK_6">
    <vt:lpwstr>4","author":[{"family":"Watts","given":"Kevin"},{"family":"Whytock","given":"Robin C."},{"family":"Park","given":"Kirsty J."},{"family":"Fuentes-Montemayor","given":"Elisa"},{"family":"Macgregor","given":"Nicholas A."},{"family":"Duffield","given":"Simon"</vt:lpwstr>
  </property>
  <property fmtid="{D5CDD505-2E9C-101B-9397-08002B2CF9AE}" pid="67" name="ZOTERO_BREF_5G7mk19keinK_7">
    <vt:lpwstr>},{"family":"McGowan","given":"Philip J. K."}],"issued":{"date-parts":[["2020",3]]}}},{"id":2416,"uris":["http://zotero.org/users/7677669/items/VHIBMERW"],"uri":["http://zotero.org/users/7677669/items/VHIBMERW"],"itemData":{"id":2416,"type":"article-journ</vt:lpwstr>
  </property>
  <property fmtid="{D5CDD505-2E9C-101B-9397-08002B2CF9AE}" pid="68" name="ZOTERO_BREF_5G7mk19keinK_8">
    <vt:lpwstr>al","abstract":"Purpose of the Review The loss or gain of biodiversity and/or ecosystem functions and services can occur with a substantial delay following landscape change. We have first revisited the key concepts used to refer to those delayed ecologica</vt:lpwstr>
  </property>
  <property fmtid="{D5CDD505-2E9C-101B-9397-08002B2CF9AE}" pid="69" name="ZOTERO_BREF_5G7mk19keinK_9">
    <vt:lpwstr>l responses to landscape change and then reviewed the literature aiming to summarize (i) methodological approaches used to empirically evaluate the existence of delayed ecological responses, (ii) empirical evidences of delayed ecological responses, and (i</vt:lpwstr>
  </property>
  <property fmtid="{D5CDD505-2E9C-101B-9397-08002B2CF9AE}" pid="70" name="ZOTERO_BREF_80NA7ugXa5RC_1">
    <vt:lpwstr/>
  </property>
  <property fmtid="{D5CDD505-2E9C-101B-9397-08002B2CF9AE}" pid="71" name="ZOTERO_BREF_8V5QcNxtUElR_1">
    <vt:lpwstr>ZOTERO_ITEM CSL_CITATION {"citationID":"A2b0Afrr","properties":{"formattedCitation":"\\super 19\\nosupersub{}","plainCitation":"19","noteIndex":0},"citationItems":[{"id":2866,"uris":["http://zotero.org/users/7677669/items/N77PPD5M"],"uri":["http://zotero.</vt:lpwstr>
  </property>
  <property fmtid="{D5CDD505-2E9C-101B-9397-08002B2CF9AE}" pid="72" name="ZOTERO_BREF_8V5QcNxtUElR_2">
    <vt:lpwstr>org/users/7677669/items/N77PPD5M"],"itemData":{"id":2866,"type":"article-journal","container-title":"Nature Ecology &amp; Evolution","DOI":"10/gcz8g4","ISSN":"2397-334X","issue":"8","journalAbbreviation":"Nat Ecol Evol","language":"en","page":"1129-1135","sou</vt:lpwstr>
  </property>
  <property fmtid="{D5CDD505-2E9C-101B-9397-08002B2CF9AE}" pid="73" name="ZOTERO_BREF_8V5QcNxtUElR_3">
    <vt:lpwstr>rce":"DOI.org (Crossref)","title":"Biodiversity at risk under future cropland expansion and intensification","volume":"1","author":[{"family":"Kehoe","given":"Laura"},{"family":"Romero-Muñoz","given":"Alfredo"},{"family":"Polaina","given":"Ester"},{"famil</vt:lpwstr>
  </property>
  <property fmtid="{D5CDD505-2E9C-101B-9397-08002B2CF9AE}" pid="74" name="ZOTERO_BREF_8V5QcNxtUElR_4">
    <vt:lpwstr>y":"Estes","given":"Lyndon"},{"family":"Kreft","given":"Holger"},{"family":"Kuemmerle","given":"Tobias"}],"issued":{"date-parts":[["2017",8]]}}}],"schema":"https://github.com/citation-style-language/schema/raw/master/csl-citation.json"}</vt:lpwstr>
  </property>
  <property fmtid="{D5CDD505-2E9C-101B-9397-08002B2CF9AE}" pid="75" name="ZOTERO_BREF_9XS4KJYPWEJf_1">
    <vt:lpwstr>ZOTERO_ITEM CSL_CITATION {"citationID":"PTVOwXP2","properties":{"formattedCitation":"\\super 46\\nosupersub{}","plainCitation":"46","noteIndex":0},"citationItems":[{"id":1807,"uris":["http://zotero.org/users/7677669/items/CNS5GX4Q"],"uri":["http://zotero.</vt:lpwstr>
  </property>
  <property fmtid="{D5CDD505-2E9C-101B-9397-08002B2CF9AE}" pid="76" name="ZOTERO_BREF_9XS4KJYPWEJf_2">
    <vt:lpwstr>org/users/7677669/items/CNS5GX4Q"],"itemData":{"id":1807,"type":"article-journal","abstract":"Leave-one-out cross-validation (LOO) and the widely applicable information criterion (WAIC) are methods for estimating pointwise out-of-sample prediction accurac</vt:lpwstr>
  </property>
  <property fmtid="{D5CDD505-2E9C-101B-9397-08002B2CF9AE}" pid="77" name="ZOTERO_BREF_9XS4KJYPWEJf_3">
    <vt:lpwstr>y from a ﬁtted Bayesian model using the log-likelihood evaluated at the posterior simulations of the parameter values. LOO and WAIC have various advantages over simpler estimates of predictive error such as AIC and DIC but are less used in practice becaus</vt:lpwstr>
  </property>
  <property fmtid="{D5CDD505-2E9C-101B-9397-08002B2CF9AE}" pid="78" name="ZOTERO_BREF_9XS4KJYPWEJf_4">
    <vt:lpwstr>e they involve additional computational steps. Here we lay out fast and stable computations for LOO and WAIC that can be performed using existing simulation draws. We introduce an eﬃcient computation of LOO using Pareto-smoothed importance sampling (PSIS)</vt:lpwstr>
  </property>
  <property fmtid="{D5CDD505-2E9C-101B-9397-08002B2CF9AE}" pid="79" name="ZOTERO_BREF_9XS4KJYPWEJf_5">
    <vt:lpwstr>, a new procedure for regularizing importance weights. Although WAIC is asymptotically equal to LOO, we demonstrate that PSIS-LOO is more robust in the ﬁnite case with weak priors or inﬂuential observations. As a byproduct of our calculations, we also obt</vt:lpwstr>
  </property>
  <property fmtid="{D5CDD505-2E9C-101B-9397-08002B2CF9AE}" pid="80" name="ZOTERO_BREF_9XS4KJYPWEJf_6">
    <vt:lpwstr>ain approximate standard errors for estimated predictive errors and for comparison of predictive errors between two models. We implement the computations in an R package called loo and demonstrate using models ﬁt with the Bayesian inference package Stan."</vt:lpwstr>
  </property>
  <property fmtid="{D5CDD505-2E9C-101B-9397-08002B2CF9AE}" pid="81" name="ZOTERO_BREF_9XS4KJYPWEJf_7">
    <vt:lpwstr>,"container-title":"Statistics and Computing","DOI":"10/gdj2kz","ISSN":"0960-3174, 1573-1375","issue":"5","journalAbbreviation":"Stat Comput","language":"en","note":"arXiv: 1507.04544","page":"1413-1432","source":"arXiv.org","title":"Practical Bayesian mo</vt:lpwstr>
  </property>
  <property fmtid="{D5CDD505-2E9C-101B-9397-08002B2CF9AE}" pid="82" name="ZOTERO_BREF_9XS4KJYPWEJf_8">
    <vt:lpwstr>del evaluation using leave-one-out cross-validation and WAIC","volume":"27","author":[{"family":"Vehtari","given":"Aki"},{"family":"Gelman","given":"Andrew"},{"family":"Gabry","given":"Jonah"}],"issued":{"date-parts":[["2017",9]]}}}],"schema":"https://git</vt:lpwstr>
  </property>
  <property fmtid="{D5CDD505-2E9C-101B-9397-08002B2CF9AE}" pid="83" name="ZOTERO_BREF_9XS4KJYPWEJf_9">
    <vt:lpwstr>hub.com/citation-style-language/schema/raw/master/csl-citation.json"}</vt:lpwstr>
  </property>
  <property fmtid="{D5CDD505-2E9C-101B-9397-08002B2CF9AE}" pid="84" name="ZOTERO_BREF_B8ZPp2ijcq9j_1">
    <vt:lpwstr>ZOTERO_ITEM CSL_CITATION {"citationID":"9Pwzw4zS","properties":{"formattedCitation":"\\super 7,11\\nosupersub{}","plainCitation":"7,11","noteIndex":0},"citationItems":[{"id":2416,"uris":["http://zotero.org/users/7677669/items/VHIBMERW"],"uri":["http://zot</vt:lpwstr>
  </property>
  <property fmtid="{D5CDD505-2E9C-101B-9397-08002B2CF9AE}" pid="85" name="ZOTERO_BREF_B8ZPp2ijcq9j_10">
    <vt:lpwstr>a/raw/master/csl-citation.json"}</vt:lpwstr>
  </property>
  <property fmtid="{D5CDD505-2E9C-101B-9397-08002B2CF9AE}" pid="86" name="ZOTERO_BREF_B8ZPp2ijcq9j_2">
    <vt:lpwstr>ero.org/users/7677669/items/VHIBMERW"],"itemData":{"id":2416,"type":"article-journal","abstract":"Purpose of the Review The loss or gain of biodiversity and/or ecosystem functions and services can occur with a substantial delay following landscape change.</vt:lpwstr>
  </property>
  <property fmtid="{D5CDD505-2E9C-101B-9397-08002B2CF9AE}" pid="87" name="ZOTERO_BREF_B8ZPp2ijcq9j_3">
    <vt:lpwstr> We have first revisited the key concepts used to refer to those delayed ecological responses to landscape change and then reviewed the literature aiming to summarize (i) methodological approaches used to empirically evaluate the existence of delayed ecol</vt:lpwstr>
  </property>
  <property fmtid="{D5CDD505-2E9C-101B-9397-08002B2CF9AE}" pid="88" name="ZOTERO_BREF_B8ZPp2ijcq9j_4">
    <vt:lpwstr>ogical responses, (ii) empirical evidences of delayed ecological responses, and (iii) current understanding of the main mechanisms that can explain those delayed responses.","container-title":"Current Landscape Ecology Reports","DOI":"10/gjh43p","ISSN":"2</vt:lpwstr>
  </property>
  <property fmtid="{D5CDD505-2E9C-101B-9397-08002B2CF9AE}" pid="89" name="ZOTERO_BREF_B8ZPp2ijcq9j_5">
    <vt:lpwstr>364-494X","issue":"3","journalAbbreviation":"Curr Landscape Ecol Rep","language":"en","page":"70-82","source":"DOI.org (Crossref)","title":"Temporal Lag in Ecological Responses to Landscape Change: Where Are We Now?","title-short":"Temporal Lag in Ecologi</vt:lpwstr>
  </property>
  <property fmtid="{D5CDD505-2E9C-101B-9397-08002B2CF9AE}" pid="90" name="ZOTERO_BREF_B8ZPp2ijcq9j_6">
    <vt:lpwstr>cal Responses to Landscape Change","volume":"4","author":[{"family":"Lira","given":"Paula Koeler"},{"family":"Souza Leite","given":"Melina","non-dropping-particle":"de"},{"family":"Metzger","given":"Jean Paul"}],"issued":{"date-parts":[["2019",9]]}}},{"id</vt:lpwstr>
  </property>
  <property fmtid="{D5CDD505-2E9C-101B-9397-08002B2CF9AE}" pid="91" name="ZOTERO_BREF_B8ZPp2ijcq9j_7">
    <vt:lpwstr>":2787,"uris":["http://zotero.org/users/7677669/items/P6NE9KJ2"],"uri":["http://zotero.org/users/7677669/items/P6NE9KJ2"],"itemData":{"id":2787,"type":"article-journal","container-title":"Trends in Ecology &amp; Evolution","DOI":"10/cc363k","ISSN":"01695347",</vt:lpwstr>
  </property>
  <property fmtid="{D5CDD505-2E9C-101B-9397-08002B2CF9AE}" pid="92" name="ZOTERO_BREF_B8ZPp2ijcq9j_8">
    <vt:lpwstr>"issue":"3","journalAbbreviation":"Trends in Ecology &amp; Evolution","language":"en","page":"153-160","source":"DOI.org (Crossref)","title":"Balancing biodiversity in a changing environment: extinction debt, immigration credit and species turnover","title-sh</vt:lpwstr>
  </property>
  <property fmtid="{D5CDD505-2E9C-101B-9397-08002B2CF9AE}" pid="93" name="ZOTERO_BREF_B8ZPp2ijcq9j_9">
    <vt:lpwstr>ort":"Balancing biodiversity in a changing environment","volume":"25","author":[{"family":"Jackson","given":"Stephen T."},{"family":"Sax","given":"Dov F."}],"issued":{"date-parts":[["2010",3]]}}}],"schema":"https://github.com/citation-style-language/schem</vt:lpwstr>
  </property>
  <property fmtid="{D5CDD505-2E9C-101B-9397-08002B2CF9AE}" pid="94" name="ZOTERO_BREF_D0PwXLJvSh32_1">
    <vt:lpwstr>ZOTERO_ITEM CSL_CITATION {"citationID":"UKTdnS6l","properties":{"formattedCitation":"30","plainCitation":"30","dontUpdate":true,"noteIndex":0},"citationItems":[{"id":3199,"uris":["http://zotero.org/users/7677669/items/5BC883Q9"],"uri":["http://zotero.org/</vt:lpwstr>
  </property>
  <property fmtid="{D5CDD505-2E9C-101B-9397-08002B2CF9AE}" pid="95" name="ZOTERO_BREF_D0PwXLJvSh32_2">
    <vt:lpwstr>users/7677669/items/5BC883Q9"],"itemData":{"id":3199,"type":"book","genre":"R","title":"Package ‘loo’"}}],"schema":"https://github.com/citation-style-language/schema/raw/master/csl-citation.json"}</vt:lpwstr>
  </property>
  <property fmtid="{D5CDD505-2E9C-101B-9397-08002B2CF9AE}" pid="96" name="ZOTERO_BREF_D4xHaAftrWCh_1">
    <vt:lpwstr>ZOTERO_ITEM CSL_CITATION {"citationID":"QFejafvH","properties":{"formattedCitation":"\\super 14\\nosupersub{}","plainCitation":"14","noteIndex":0},"citationItems":[{"id":3904,"uris":["http://zotero.org/users/7677669/items/ZK39AAAY"],"uri":["http://zotero.</vt:lpwstr>
  </property>
  <property fmtid="{D5CDD505-2E9C-101B-9397-08002B2CF9AE}" pid="97" name="ZOTERO_BREF_D4xHaAftrWCh_2">
    <vt:lpwstr>org/users/7677669/items/ZK39AAAY"],"itemData":{"id":3904,"type":"report","publisher":"U.S. Geological Survey, Patuxent Wildlife Research Center","title":"North American Breeding Bird Survey Dataset 1966 - 2019 (ver. 2019.0)","URL":"https://doi.org/10.5066</vt:lpwstr>
  </property>
  <property fmtid="{D5CDD505-2E9C-101B-9397-08002B2CF9AE}" pid="98" name="ZOTERO_BREF_D4xHaAftrWCh_3">
    <vt:lpwstr>/P9HE8XYJ","author":[{"family":"Pardieck","given":"Keith L"},{"family":"Ziolkowski","given":"David"},{"family":"Lutmerding","given":"Michael"},{"family":"Aponte","given":"Veronica"},{"family":"Hudson","given":"Marie-Anne R."}],"issued":{"date-parts":[["20</vt:lpwstr>
  </property>
  <property fmtid="{D5CDD505-2E9C-101B-9397-08002B2CF9AE}" pid="99" name="ZOTERO_BREF_D4xHaAftrWCh_4">
    <vt:lpwstr>20"]]}}}],"schema":"https://github.com/citation-style-language/schema/raw/master/csl-citation.json"}</vt:lpwstr>
  </property>
  <property fmtid="{D5CDD505-2E9C-101B-9397-08002B2CF9AE}" pid="100" name="ZOTERO_BREF_D5HPn1S7Jl1K_1">
    <vt:lpwstr>ZOTERO_ITEM CSL_CITATION {"citationID":"cvA8tjkI","properties":{"formattedCitation":"\\super 14\\nosupersub{}","plainCitation":"14","noteIndex":0},"citationItems":[{"id":3904,"uris":["http://zotero.org/users/7677669/items/ZK39AAAY"],"uri":["http://zotero.</vt:lpwstr>
  </property>
  <property fmtid="{D5CDD505-2E9C-101B-9397-08002B2CF9AE}" pid="101" name="ZOTERO_BREF_D5HPn1S7Jl1K_2">
    <vt:lpwstr>org/users/7677669/items/ZK39AAAY"],"itemData":{"id":3904,"type":"report","publisher":"U.S. Geological Survey, Patuxent Wildlife Research Center","title":"North American Breeding Bird Survey Dataset 1966 - 2019 (ver. 2019.0)","URL":"https://doi.org/10.5066</vt:lpwstr>
  </property>
  <property fmtid="{D5CDD505-2E9C-101B-9397-08002B2CF9AE}" pid="102" name="ZOTERO_BREF_D5HPn1S7Jl1K_3">
    <vt:lpwstr>/P9HE8XYJ","author":[{"family":"Pardieck","given":"Keith L"},{"family":"Ziolkowski","given":"David"},{"family":"Lutmerding","given":"Michael"},{"family":"Aponte","given":"Veronica"},{"family":"Hudson","given":"Marie-Anne R."}],"issued":{"date-parts":[["20</vt:lpwstr>
  </property>
  <property fmtid="{D5CDD505-2E9C-101B-9397-08002B2CF9AE}" pid="103" name="ZOTERO_BREF_D5HPn1S7Jl1K_4">
    <vt:lpwstr>20"]]}}}],"schema":"https://github.com/citation-style-language/schema/raw/master/csl-citation.json"}</vt:lpwstr>
  </property>
  <property fmtid="{D5CDD505-2E9C-101B-9397-08002B2CF9AE}" pid="104" name="ZOTERO_BREF_F1KBzjJyobAI_1">
    <vt:lpwstr>ZOTERO_BIBL {"uncited":[],"omitted":[],"custom":[]} CSL_BIBLIOGRAPHY</vt:lpwstr>
  </property>
  <property fmtid="{D5CDD505-2E9C-101B-9397-08002B2CF9AE}" pid="105" name="ZOTERO_BREF_FvojdHogcVgE_1">
    <vt:lpwstr>ZOTERO_BIBL {"uncited":[],"omitted":[],"custom":[]} CSL_BIBLIOGRAPHY</vt:lpwstr>
  </property>
  <property fmtid="{D5CDD505-2E9C-101B-9397-08002B2CF9AE}" pid="106" name="ZOTERO_BREF_GbZmW6z1NgtH_1">
    <vt:lpwstr>ZOTERO_ITEM CSL_CITATION {"citationID":"QimNuwYN","properties":{"formattedCitation":"\\super 23\\nosupersub{}","plainCitation":"23","noteIndex":0},"citationItems":[{"id":3075,"uris":["http://zotero.org/users/7677669/items/5SEHB359"],"uri":["http://zotero.</vt:lpwstr>
  </property>
  <property fmtid="{D5CDD505-2E9C-101B-9397-08002B2CF9AE}" pid="107" name="ZOTERO_BREF_GbZmW6z1NgtH_2">
    <vt:lpwstr>org/users/7677669/items/5SEHB359"],"itemData":{"id":3075,"type":"article-journal","abstract":"Land-use and climate change are among the greatest threats facing biodiversity, but understanding their combined effects has been hampered by modelling and data </vt:lpwstr>
  </property>
  <property fmtid="{D5CDD505-2E9C-101B-9397-08002B2CF9AE}" pid="108" name="ZOTERO_BREF_GbZmW6z1NgtH_3">
    <vt:lpwstr>limitations, resulting in part from the very different scales at which land-use and climate processes operate. I combine two different modelling paradigms to predict the separate and combined (additive) effects of climate and land-use change on terrestria</vt:lpwstr>
  </property>
  <property fmtid="{D5CDD505-2E9C-101B-9397-08002B2CF9AE}" pid="109" name="ZOTERO_BREF_GbZmW6z1NgtH_4">
    <vt:lpwstr>l vertebrate communities under four different scenarios. I predict that climate-change effects are likely to become a major pressure on biodiversity in the coming decades, probably matching or exceeding the effects of land-use change by 2070. The combined</vt:lpwstr>
  </property>
  <property fmtid="{D5CDD505-2E9C-101B-9397-08002B2CF9AE}" pid="110" name="ZOTERO_BREF_GbZmW6z1NgtH_5">
    <vt:lpwstr> effects of both pressures are predicted to lead to an average cumulative loss of 37.9% of species from vertebrate communities under ‘business as usual’ (uncertainty ranging from 15.7% to 54.2%). Areas that are predicted to experience the effects of both </vt:lpwstr>
  </property>
  <property fmtid="{D5CDD505-2E9C-101B-9397-08002B2CF9AE}" pid="111" name="ZOTERO_BREF_GbZmW6z1NgtH_6">
    <vt:lpwstr>pressures are concentrated in tropical grasslands and savannahs. The results have important implications for the conservation of biodiversity in future, and for the ability of biodiversity to support important ecosystem functions, upon which humans rely."</vt:lpwstr>
  </property>
  <property fmtid="{D5CDD505-2E9C-101B-9397-08002B2CF9AE}" pid="112" name="ZOTERO_BREF_GbZmW6z1NgtH_7">
    <vt:lpwstr>,"container-title":"Proceedings of the Royal Society B: Biological Sciences","DOI":"10/ghccbt","ISSN":"0962-8452, 1471-2954","issue":"1881","journalAbbreviation":"Proc. R. Soc. B.","language":"en","page":"20180792","source":"DOI.org (Crossref)","title":"F</vt:lpwstr>
  </property>
  <property fmtid="{D5CDD505-2E9C-101B-9397-08002B2CF9AE}" pid="113" name="ZOTERO_BREF_GbZmW6z1NgtH_8">
    <vt:lpwstr>uture effects of climate and land-use change on terrestrial vertebrate community diversity under different scenarios","volume":"285","author":[{"family":"Newbold","given":"Tim"}],"issued":{"date-parts":[["2018",6,27]]}}}],"schema":"https://github.com/cita</vt:lpwstr>
  </property>
  <property fmtid="{D5CDD505-2E9C-101B-9397-08002B2CF9AE}" pid="114" name="ZOTERO_BREF_GbZmW6z1NgtH_9">
    <vt:lpwstr>tion-style-language/schema/raw/master/csl-citation.json"}</vt:lpwstr>
  </property>
  <property fmtid="{D5CDD505-2E9C-101B-9397-08002B2CF9AE}" pid="115" name="ZOTERO_BREF_H85S3xBK7e7j_1">
    <vt:lpwstr>ZOTERO_ITEM CSL_CITATION {"citationID":"AZXc0zEV","properties":{"formattedCitation":"\\super 2\\nosupersub{}","plainCitation":"2","noteIndex":0},"citationItems":[{"id":2347,"uris":["http://zotero.org/users/7677669/items/MXAC6VZ7"],"uri":["http://zotero.or</vt:lpwstr>
  </property>
  <property fmtid="{D5CDD505-2E9C-101B-9397-08002B2CF9AE}" pid="116" name="ZOTERO_BREF_H85S3xBK7e7j_2">
    <vt:lpwstr>g/users/7677669/items/MXAC6VZ7"],"itemData":{"id":2347,"type":"article-journal","container-title":"Nature","DOI":"10/nnp","ISSN":"0028-0836, 1476-4687","issue":"7401","journalAbbreviation":"Nature","language":"en","page":"59-67","source":"DOI.org (Crossre</vt:lpwstr>
  </property>
  <property fmtid="{D5CDD505-2E9C-101B-9397-08002B2CF9AE}" pid="117" name="ZOTERO_BREF_H85S3xBK7e7j_3">
    <vt:lpwstr>f)","title":"Biodiversity loss and its impact on humanity","volume":"486","author":[{"family":"Cardinale","given":"Bradley J."},{"family":"Duffy","given":"J. Emmett"},{"family":"Gonzalez","given":"Andrew"},{"family":"Hooper","given":"David U."},{"family":</vt:lpwstr>
  </property>
  <property fmtid="{D5CDD505-2E9C-101B-9397-08002B2CF9AE}" pid="118" name="ZOTERO_BREF_H85S3xBK7e7j_4">
    <vt:lpwstr>"Perrings","given":"Charles"},{"family":"Venail","given":"Patrick"},{"family":"Narwani","given":"Anita"},{"family":"Mace","given":"Georgina M."},{"family":"Tilman","given":"David"},{"family":"Wardle","given":"David A."},{"family":"Kinzig","given":"Ann P."</vt:lpwstr>
  </property>
  <property fmtid="{D5CDD505-2E9C-101B-9397-08002B2CF9AE}" pid="119" name="ZOTERO_BREF_H85S3xBK7e7j_5">
    <vt:lpwstr>},{"family":"Daily","given":"Gretchen C."},{"family":"Loreau","given":"Michel"},{"family":"Grace","given":"James B."},{"family":"Larigauderie","given":"Anne"},{"family":"Srivastava","given":"Diane S."},{"family":"Naeem","given":"Shahid"}],"issued":{"date-</vt:lpwstr>
  </property>
  <property fmtid="{D5CDD505-2E9C-101B-9397-08002B2CF9AE}" pid="120" name="ZOTERO_BREF_H85S3xBK7e7j_6">
    <vt:lpwstr>parts":[["2012",6,7]]}}}],"schema":"https://github.com/citation-style-language/schema/raw/master/csl-citation.json"}</vt:lpwstr>
  </property>
  <property fmtid="{D5CDD505-2E9C-101B-9397-08002B2CF9AE}" pid="121" name="ZOTERO_BREF_HEYRTgKqBKqi_1">
    <vt:lpwstr>ZOTERO_ITEM CSL_CITATION {"citationID":"dv9l4mdh","properties":{"formattedCitation":"\\super 3\\uc0\\u8211{}7\\nosupersub{}","plainCitation":"3–7","noteIndex":0},"citationItems":[{"id":2426,"uris":["http://zotero.org/users/7677669/items/WNKW8KVX"],"uri":[</vt:lpwstr>
  </property>
  <property fmtid="{D5CDD505-2E9C-101B-9397-08002B2CF9AE}" pid="122" name="ZOTERO_BREF_HEYRTgKqBKqi_10">
    <vt:lpwstr>zotero.org/users/7677669/items/3KAPL92U"],"itemData":{"id":1760,"type":"article-journal","container-title":"Nature Ecology &amp; Evolution","DOI":"10/ggjh23","ISSN":"2397-334X","issue":"3","journalAbbreviation":"Nat Ecol Evol","language":"en","page":"304-311"</vt:lpwstr>
  </property>
  <property fmtid="{D5CDD505-2E9C-101B-9397-08002B2CF9AE}" pid="123" name="ZOTERO_BREF_HEYRTgKqBKqi_11">
    <vt:lpwstr>,"source":"DOI.org (Crossref)","title":"Ecological time lags and the journey towards conservation success","volume":"4","author":[{"family":"Watts","given":"Kevin"},{"family":"Whytock","given":"Robin C."},{"family":"Park","given":"Kirsty J."},{"family":"F</vt:lpwstr>
  </property>
  <property fmtid="{D5CDD505-2E9C-101B-9397-08002B2CF9AE}" pid="124" name="ZOTERO_BREF_HEYRTgKqBKqi_12">
    <vt:lpwstr>uentes-Montemayor","given":"Elisa"},{"family":"Macgregor","given":"Nicholas A."},{"family":"Duffield","given":"Simon"},{"family":"McGowan","given":"Philip J. K."}],"issued":{"date-parts":[["2020",3]]}}},{"id":2416,"uris":["http://zotero.org/users/7677669/</vt:lpwstr>
  </property>
  <property fmtid="{D5CDD505-2E9C-101B-9397-08002B2CF9AE}" pid="125" name="ZOTERO_BREF_HEYRTgKqBKqi_13">
    <vt:lpwstr>items/VHIBMERW"],"uri":["http://zotero.org/users/7677669/items/VHIBMERW"],"itemData":{"id":2416,"type":"article-journal","abstract":"Purpose of the Review The loss or gain of biodiversity and/or ecosystem functions and services can occur with a substantia</vt:lpwstr>
  </property>
  <property fmtid="{D5CDD505-2E9C-101B-9397-08002B2CF9AE}" pid="126" name="ZOTERO_BREF_HEYRTgKqBKqi_14">
    <vt:lpwstr>l delay following landscape change. We have first revisited the key concepts used to refer to those delayed ecological responses to landscape change and then reviewed the literature aiming to summarize (i) methodological approaches used to empirically eva</vt:lpwstr>
  </property>
  <property fmtid="{D5CDD505-2E9C-101B-9397-08002B2CF9AE}" pid="127" name="ZOTERO_BREF_HEYRTgKqBKqi_15">
    <vt:lpwstr>luate the existence of delayed ecological responses, (ii) empirical evidences of delayed ecological responses, and (iii) current understanding of the main mechanisms that can explain those delayed responses.","container-title":"Current Landscape Ecology R</vt:lpwstr>
  </property>
  <property fmtid="{D5CDD505-2E9C-101B-9397-08002B2CF9AE}" pid="128" name="ZOTERO_BREF_HEYRTgKqBKqi_16">
    <vt:lpwstr>eports","DOI":"10/gjh43p","ISSN":"2364-494X","issue":"3","journalAbbreviation":"Curr Landscape Ecol Rep","language":"en","page":"70-82","source":"DOI.org (Crossref)","title":"Temporal Lag in Ecological Responses to Landscape Change: Where Are We Now?","ti</vt:lpwstr>
  </property>
  <property fmtid="{D5CDD505-2E9C-101B-9397-08002B2CF9AE}" pid="129" name="ZOTERO_BREF_HEYRTgKqBKqi_17">
    <vt:lpwstr>tle-short":"Temporal Lag in Ecological Responses to Landscape Change","volume":"4","author":[{"family":"Lira","given":"Paula Koeler"},{"family":"Souza Leite","given":"Melina","non-dropping-particle":"de"},{"family":"Metzger","given":"Jean Paul"}],"issued"</vt:lpwstr>
  </property>
  <property fmtid="{D5CDD505-2E9C-101B-9397-08002B2CF9AE}" pid="130" name="ZOTERO_BREF_HEYRTgKqBKqi_18">
    <vt:lpwstr>:{"date-parts":[["2019",9]]}}}],"schema":"https://github.com/citation-style-language/schema/raw/master/csl-citation.json"}</vt:lpwstr>
  </property>
  <property fmtid="{D5CDD505-2E9C-101B-9397-08002B2CF9AE}" pid="131" name="ZOTERO_BREF_HEYRTgKqBKqi_2">
    <vt:lpwstr>"http://zotero.org/users/7677669/items/WNKW8KVX"],"itemData":{"id":2426,"type":"article-journal","DOI":"10/gg5wcn","language":"en","page":"8","source":"Zotero","title":"Landscape-scale forest loss as a catalyst of population and biodiversity change","auth</vt:lpwstr>
  </property>
  <property fmtid="{D5CDD505-2E9C-101B-9397-08002B2CF9AE}" pid="132" name="ZOTERO_BREF_HEYRTgKqBKqi_3">
    <vt:lpwstr>or":[{"family":"Daskalova","given":"Gergana N"},{"family":"Myers-Smith","given":"Isla H"},{"family":"Bjorkman","given":"Anne D"},{"family":"Blowes","given":"Shane A"},{"family":"Supp","given":"Sarah R"},{"family":"Magurran","given":"Anne E"},{"family":"Do</vt:lpwstr>
  </property>
  <property fmtid="{D5CDD505-2E9C-101B-9397-08002B2CF9AE}" pid="133" name="ZOTERO_BREF_HEYRTgKqBKqi_4">
    <vt:lpwstr>rnelas","given":"Maria"}],"issued":{"date-parts":[["2020"]]}}},{"id":2486,"uris":["http://zotero.org/users/7677669/items/X4YPJN4Z"],"uri":["http://zotero.org/users/7677669/items/X4YPJN4Z"],"itemData":{"id":2486,"type":"article-journal","container-title":"</vt:lpwstr>
  </property>
  <property fmtid="{D5CDD505-2E9C-101B-9397-08002B2CF9AE}" pid="134" name="ZOTERO_BREF_HEYRTgKqBKqi_5">
    <vt:lpwstr>Ecography","DOI":"10/gg4x94","ISSN":"0906-7590, 1600-0587","issue":"12","journalAbbreviation":"Ecography","language":"en","page":"1973-1990","source":"DOI.org (Crossref)","title":"Understanding extinction debts: spatio–temporal scales, mechanisms and a ro</vt:lpwstr>
  </property>
  <property fmtid="{D5CDD505-2E9C-101B-9397-08002B2CF9AE}" pid="135" name="ZOTERO_BREF_HEYRTgKqBKqi_6">
    <vt:lpwstr>admap for future research","title-short":"Understanding extinction debts","volume":"42","author":[{"family":"Figueiredo","given":"Ludmilla"},{"family":"Krauss","given":"Jochen"},{"family":"Steffan‐Dewenter","given":"Ingolf"},{"family":"Sarmento Cabral","g</vt:lpwstr>
  </property>
  <property fmtid="{D5CDD505-2E9C-101B-9397-08002B2CF9AE}" pid="136" name="ZOTERO_BREF_HEYRTgKqBKqi_7">
    <vt:lpwstr>iven":"Juliano"}],"issued":{"date-parts":[["2019",12]]}}},{"id":1754,"uris":["http://zotero.org/users/7677669/items/VRZ6MGUP"],"uri":["http://zotero.org/users/7677669/items/VRZ6MGUP"],"itemData":{"id":1754,"type":"article-journal","container-title":"Scien</vt:lpwstr>
  </property>
  <property fmtid="{D5CDD505-2E9C-101B-9397-08002B2CF9AE}" pid="137" name="ZOTERO_BREF_HEYRTgKqBKqi_8">
    <vt:lpwstr>ce","DOI":"10/f3347z","ISSN":"0036-8075, 1095-9203","issue":"6091","journalAbbreviation":"Science","language":"en","page":"228-232","source":"DOI.org (Crossref)","title":"Extinction Debt and Windows of Conservation Opportunity in the Brazilian Amazon","vo</vt:lpwstr>
  </property>
  <property fmtid="{D5CDD505-2E9C-101B-9397-08002B2CF9AE}" pid="138" name="ZOTERO_BREF_HEYRTgKqBKqi_9">
    <vt:lpwstr>lume":"337","author":[{"family":"Wearn","given":"O. R."},{"family":"Reuman","given":"D. C."},{"family":"Ewers","given":"R. M."}],"issued":{"date-parts":[["2012",7,13]]}}},{"id":1760,"uris":["http://zotero.org/users/7677669/items/3KAPL92U"],"uri":["http://</vt:lpwstr>
  </property>
  <property fmtid="{D5CDD505-2E9C-101B-9397-08002B2CF9AE}" pid="139" name="ZOTERO_BREF_I6p4CGPZOS5q_1">
    <vt:lpwstr/>
  </property>
  <property fmtid="{D5CDD505-2E9C-101B-9397-08002B2CF9AE}" pid="140" name="ZOTERO_BREF_IiNYxD7suYpX_1">
    <vt:lpwstr>ZOTERO_ITEM CSL_CITATION {"citationID":"GP6L6588","properties":{"formattedCitation":"\\super 7,11\\nosupersub{}","plainCitation":"7,11","noteIndex":0},"citationItems":[{"id":2416,"uris":["http://zotero.org/users/7677669/items/VHIBMERW"],"uri":["http://zot</vt:lpwstr>
  </property>
  <property fmtid="{D5CDD505-2E9C-101B-9397-08002B2CF9AE}" pid="141" name="ZOTERO_BREF_IiNYxD7suYpX_10">
    <vt:lpwstr>a/raw/master/csl-citation.json"}</vt:lpwstr>
  </property>
  <property fmtid="{D5CDD505-2E9C-101B-9397-08002B2CF9AE}" pid="142" name="ZOTERO_BREF_IiNYxD7suYpX_2">
    <vt:lpwstr>ero.org/users/7677669/items/VHIBMERW"],"itemData":{"id":2416,"type":"article-journal","abstract":"Purpose of the Review The loss or gain of biodiversity and/or ecosystem functions and services can occur with a substantial delay following landscape change.</vt:lpwstr>
  </property>
  <property fmtid="{D5CDD505-2E9C-101B-9397-08002B2CF9AE}" pid="143" name="ZOTERO_BREF_IiNYxD7suYpX_3">
    <vt:lpwstr> We have first revisited the key concepts used to refer to those delayed ecological responses to landscape change and then reviewed the literature aiming to summarize (i) methodological approaches used to empirically evaluate the existence of delayed ecol</vt:lpwstr>
  </property>
  <property fmtid="{D5CDD505-2E9C-101B-9397-08002B2CF9AE}" pid="144" name="ZOTERO_BREF_IiNYxD7suYpX_4">
    <vt:lpwstr>ogical responses, (ii) empirical evidences of delayed ecological responses, and (iii) current understanding of the main mechanisms that can explain those delayed responses.","container-title":"Current Landscape Ecology Reports","DOI":"10/gjh43p","ISSN":"2</vt:lpwstr>
  </property>
  <property fmtid="{D5CDD505-2E9C-101B-9397-08002B2CF9AE}" pid="145" name="ZOTERO_BREF_IiNYxD7suYpX_5">
    <vt:lpwstr>364-494X","issue":"3","journalAbbreviation":"Curr Landscape Ecol Rep","language":"en","page":"70-82","source":"DOI.org (Crossref)","title":"Temporal Lag in Ecological Responses to Landscape Change: Where Are We Now?","title-short":"Temporal Lag in Ecologi</vt:lpwstr>
  </property>
  <property fmtid="{D5CDD505-2E9C-101B-9397-08002B2CF9AE}" pid="146" name="ZOTERO_BREF_IiNYxD7suYpX_6">
    <vt:lpwstr>cal Responses to Landscape Change","volume":"4","author":[{"family":"Lira","given":"Paula Koeler"},{"family":"Souza Leite","given":"Melina","non-dropping-particle":"de"},{"family":"Metzger","given":"Jean Paul"}],"issued":{"date-parts":[["2019",9]]}}},{"id</vt:lpwstr>
  </property>
  <property fmtid="{D5CDD505-2E9C-101B-9397-08002B2CF9AE}" pid="147" name="ZOTERO_BREF_IiNYxD7suYpX_7">
    <vt:lpwstr>":2787,"uris":["http://zotero.org/users/7677669/items/P6NE9KJ2"],"uri":["http://zotero.org/users/7677669/items/P6NE9KJ2"],"itemData":{"id":2787,"type":"article-journal","container-title":"Trends in Ecology &amp; Evolution","DOI":"10/cc363k","ISSN":"01695347",</vt:lpwstr>
  </property>
  <property fmtid="{D5CDD505-2E9C-101B-9397-08002B2CF9AE}" pid="148" name="ZOTERO_BREF_IiNYxD7suYpX_8">
    <vt:lpwstr>"issue":"3","journalAbbreviation":"Trends in Ecology &amp; Evolution","language":"en","page":"153-160","source":"DOI.org (Crossref)","title":"Balancing biodiversity in a changing environment: extinction debt, immigration credit and species turnover","title-sh</vt:lpwstr>
  </property>
  <property fmtid="{D5CDD505-2E9C-101B-9397-08002B2CF9AE}" pid="149" name="ZOTERO_BREF_IiNYxD7suYpX_9">
    <vt:lpwstr>ort":"Balancing biodiversity in a changing environment","volume":"25","author":[{"family":"Jackson","given":"Stephen T."},{"family":"Sax","given":"Dov F."}],"issued":{"date-parts":[["2010",3]]}}}],"schema":"https://github.com/citation-style-language/schem</vt:lpwstr>
  </property>
  <property fmtid="{D5CDD505-2E9C-101B-9397-08002B2CF9AE}" pid="150" name="ZOTERO_BREF_IzWfUquXqGXA_1">
    <vt:lpwstr/>
  </property>
  <property fmtid="{D5CDD505-2E9C-101B-9397-08002B2CF9AE}" pid="151" name="ZOTERO_BREF_JRvCKb845XAS_1">
    <vt:lpwstr>ZOTERO_ITEM CSL_CITATION {"citationID":"z1SEmb94","properties":{"formattedCitation":"\\super 40\\nosupersub{}","plainCitation":"40","noteIndex":0},"citationItems":[{"id":2986,"uris":["http://zotero.org/users/7677669/items/7IJGVU5I"],"uri":["http://zotero.</vt:lpwstr>
  </property>
  <property fmtid="{D5CDD505-2E9C-101B-9397-08002B2CF9AE}" pid="152" name="ZOTERO_BREF_JRvCKb845XAS_2">
    <vt:lpwstr>org/users/7677669/items/7IJGVU5I"],"itemData":{"id":2986,"type":"article-journal","container-title":"Nature Ecology &amp; Evolution","DOI":"10/gjf84q","ISSN":"2397-334X","issue":"9","journalAbbreviation":"Nat Ecol Evol","language":"en","page":"1204-1212","sou</vt:lpwstr>
  </property>
  <property fmtid="{D5CDD505-2E9C-101B-9397-08002B2CF9AE}" pid="153" name="ZOTERO_BREF_JRvCKb845XAS_3">
    <vt:lpwstr>rce":"DOI.org (Crossref)","title":"Heterogeneity–diversity relationships differ between and within trophic levels in temperate forests","volume":"4","author":[{"family":"Heidrich","given":"Lea"},{"family":"Bae","given":"Soyeon"},{"family":"Levick","given"</vt:lpwstr>
  </property>
  <property fmtid="{D5CDD505-2E9C-101B-9397-08002B2CF9AE}" pid="154" name="ZOTERO_BREF_JRvCKb845XAS_4">
    <vt:lpwstr>:"Shaun"},{"family":"Seibold","given":"Sebastian"},{"family":"Weisser","given":"Wolfgang"},{"family":"Krzystek","given":"Peter"},{"family":"Magdon","given":"Paul"},{"family":"Nauss","given":"Thomas"},{"family":"Schall","given":"Peter"},{"family":"Serebrya</vt:lpwstr>
  </property>
  <property fmtid="{D5CDD505-2E9C-101B-9397-08002B2CF9AE}" pid="155" name="ZOTERO_BREF_JRvCKb845XAS_5">
    <vt:lpwstr>nyk","given":"Alla"},{"family":"Wöllauer","given":"Stephan"},{"family":"Ammer","given":"Christian"},{"family":"Bässler","given":"Claus"},{"family":"Doerfler","given":"Inken"},{"family":"Fischer","given":"Markus"},{"family":"Gossner","given":"Martin M."},{</vt:lpwstr>
  </property>
  <property fmtid="{D5CDD505-2E9C-101B-9397-08002B2CF9AE}" pid="156" name="ZOTERO_BREF_JRvCKb845XAS_6">
    <vt:lpwstr>"family":"Heurich","given":"Marco"},{"family":"Hothorn","given":"Torsten"},{"family":"Jung","given":"Kirsten"},{"family":"Kreft","given":"Holger"},{"family":"Schulze","given":"Ernst-Detlef"},{"family":"Simons","given":"Nadja"},{"family":"Thorn","given":"S</vt:lpwstr>
  </property>
  <property fmtid="{D5CDD505-2E9C-101B-9397-08002B2CF9AE}" pid="157" name="ZOTERO_BREF_JRvCKb845XAS_7">
    <vt:lpwstr>imon"},{"family":"Müller","given":"Jörg"}],"issued":{"date-parts":[["2020",9]]}}}],"schema":"https://github.com/citation-style-language/schema/raw/master/csl-citation.json"}</vt:lpwstr>
  </property>
  <property fmtid="{D5CDD505-2E9C-101B-9397-08002B2CF9AE}" pid="158" name="ZOTERO_BREF_JYUqukqPZaXM_1">
    <vt:lpwstr>ZOTERO_ITEM CSL_CITATION {"citationID":"7GrwUjsL","properties":{"formattedCitation":"\\super 37\\nosupersub{}","plainCitation":"37","noteIndex":0},"citationItems":[{"id":2809,"uris":["http://zotero.org/users/7677669/items/IAFRYHSY"],"uri":["http://zotero.</vt:lpwstr>
  </property>
  <property fmtid="{D5CDD505-2E9C-101B-9397-08002B2CF9AE}" pid="159" name="ZOTERO_BREF_JYUqukqPZaXM_2">
    <vt:lpwstr>org/users/7677669/items/IAFRYHSY"],"itemData":{"id":2809,"type":"article-journal","container-title":"Journal of Applied Ecology","DOI":"10/c9mjf9","ISSN":"00218901","issue":"6","language":"en","page":"1527-1534","source":"DOI.org (Crossref)","title":"Are </vt:lpwstr>
  </property>
  <property fmtid="{D5CDD505-2E9C-101B-9397-08002B2CF9AE}" pid="160" name="ZOTERO_BREF_JYUqukqPZaXM_3">
    <vt:lpwstr>the negative effects of roads on breeding birds caused by traffic noise?: Birds and traffic noise","title-short":"Are the negative effects of roads on breeding birds caused by traffic noise?","volume":"48","author":[{"family":"Summers","given":"Patricia D</vt:lpwstr>
  </property>
  <property fmtid="{D5CDD505-2E9C-101B-9397-08002B2CF9AE}" pid="161" name="ZOTERO_BREF_JYUqukqPZaXM_4">
    <vt:lpwstr>."},{"family":"Cunnington","given":"Glenn M."},{"family":"Fahrig","given":"Lenore"}],"issued":{"date-parts":[["2011",12]]}}}],"schema":"https://github.com/citation-style-language/schema/raw/master/csl-citation.json"}</vt:lpwstr>
  </property>
  <property fmtid="{D5CDD505-2E9C-101B-9397-08002B2CF9AE}" pid="162" name="ZOTERO_BREF_JqRMdCdss3e9_1">
    <vt:lpwstr>ZOTERO_ITEM CSL_CITATION {"citationID":"pGuJS9B0","properties":{"formattedCitation":"\\super 43\\nosupersub{}","plainCitation":"43","noteIndex":0},"citationItems":[{"id":4002,"uris":["http://zotero.org/users/7677669/items/MKY7IIYQ"],"uri":["http://zotero.</vt:lpwstr>
  </property>
  <property fmtid="{D5CDD505-2E9C-101B-9397-08002B2CF9AE}" pid="163" name="ZOTERO_BREF_JqRMdCdss3e9_2">
    <vt:lpwstr>org/users/7677669/items/MKY7IIYQ"],"itemData":{"id":4002,"type":"book","publisher":"Stan Development Team","title":"Stan Modeling Language Users Guide and Reference Manual","URL":"https://mc-stan.org","version":"4.3.0","author":[{"family":"Stan Developmen</vt:lpwstr>
  </property>
  <property fmtid="{D5CDD505-2E9C-101B-9397-08002B2CF9AE}" pid="164" name="ZOTERO_BREF_JqRMdCdss3e9_3">
    <vt:lpwstr>t Team","given":""}],"issued":{"date-parts":[["2021"]]}}}],"schema":"https://github.com/citation-style-language/schema/raw/master/csl-citation.json"}</vt:lpwstr>
  </property>
  <property fmtid="{D5CDD505-2E9C-101B-9397-08002B2CF9AE}" pid="165" name="ZOTERO_BREF_Klkl7xjZWoqQ_1">
    <vt:lpwstr>ZOTERO_ITEM CSL_CITATION {"citationID":"ZGsd9GgJ","properties":{"formattedCitation":"\\super 29\\nosupersub{}","plainCitation":"29","noteIndex":0},"citationItems":[{"id":1807,"uris":["http://zotero.org/users/7677669/items/CNS5GX4Q"],"uri":["http://zotero.</vt:lpwstr>
  </property>
  <property fmtid="{D5CDD505-2E9C-101B-9397-08002B2CF9AE}" pid="166" name="ZOTERO_BREF_Klkl7xjZWoqQ_10">
    <vt:lpwstr/>
  </property>
  <property fmtid="{D5CDD505-2E9C-101B-9397-08002B2CF9AE}" pid="167" name="ZOTERO_BREF_Klkl7xjZWoqQ_2">
    <vt:lpwstr>org/users/7677669/items/CNS5GX4Q"],"itemData":{"id":1807,"type":"article-journal","abstract":"Leave-one-out cross-validation (LOO) and the widely applicable information criterion (WAIC) are methods for estimating pointwise out-of-sample prediction accurac</vt:lpwstr>
  </property>
  <property fmtid="{D5CDD505-2E9C-101B-9397-08002B2CF9AE}" pid="168" name="ZOTERO_BREF_Klkl7xjZWoqQ_3">
    <vt:lpwstr>y from a ﬁtted Bayesian model using the log-likelihood evaluated at the posterior simulations of the parameter values. LOO and WAIC have various advantages over simpler estimates of predictive error such as AIC and DIC but are less used in practice becaus</vt:lpwstr>
  </property>
  <property fmtid="{D5CDD505-2E9C-101B-9397-08002B2CF9AE}" pid="169" name="ZOTERO_BREF_Klkl7xjZWoqQ_4">
    <vt:lpwstr>e they involve additional computational steps. Here we lay out fast and stable computations for LOO and WAIC that can be performed using existing simulation draws. We introduce an eﬃcient computation of LOO using Pareto-smoothed importance sampling (PSIS)</vt:lpwstr>
  </property>
  <property fmtid="{D5CDD505-2E9C-101B-9397-08002B2CF9AE}" pid="170" name="ZOTERO_BREF_Klkl7xjZWoqQ_5">
    <vt:lpwstr>, a new procedure for regularizing importance weights. Although WAIC is asymptotically equal to LOO, we demonstrate that PSIS-LOO is more robust in the ﬁnite case with weak priors or inﬂuential observations. As a byproduct of our calculations, we also obt</vt:lpwstr>
  </property>
  <property fmtid="{D5CDD505-2E9C-101B-9397-08002B2CF9AE}" pid="171" name="ZOTERO_BREF_Klkl7xjZWoqQ_6">
    <vt:lpwstr>ain approximate standard errors for estimated predictive errors and for comparison of predictive errors between two models. We implement the computations in an R package called loo and demonstrate using models ﬁt with the Bayesian inference package Stan."</vt:lpwstr>
  </property>
  <property fmtid="{D5CDD505-2E9C-101B-9397-08002B2CF9AE}" pid="172" name="ZOTERO_BREF_Klkl7xjZWoqQ_7">
    <vt:lpwstr>,"container-title":"Statistics and Computing","DOI":"10/gdj2kz","ISSN":"0960-3174, 1573-1375","issue":"5","journalAbbreviation":"Stat Comput","language":"en","note":"arXiv: 1507.04544","page":"1413-1432","source":"arXiv.org","title":"Practical Bayesian mo</vt:lpwstr>
  </property>
  <property fmtid="{D5CDD505-2E9C-101B-9397-08002B2CF9AE}" pid="173" name="ZOTERO_BREF_Klkl7xjZWoqQ_8">
    <vt:lpwstr>del evaluation using leave-one-out cross-validation and WAIC","volume":"27","author":[{"family":"Vehtari","given":"Aki"},{"family":"Gelman","given":"Andrew"},{"family":"Gabry","given":"Jonah"}],"issued":{"date-parts":[["2017",9]]}}}],"schema":"https://git</vt:lpwstr>
  </property>
  <property fmtid="{D5CDD505-2E9C-101B-9397-08002B2CF9AE}" pid="174" name="ZOTERO_BREF_Klkl7xjZWoqQ_9">
    <vt:lpwstr>hub.com/citation-style-language/schema/raw/master/csl-citation.json"}</vt:lpwstr>
  </property>
  <property fmtid="{D5CDD505-2E9C-101B-9397-08002B2CF9AE}" pid="175" name="ZOTERO_BREF_LrlDR2XJJk45_1">
    <vt:lpwstr>ZOTERO_ITEM CSL_CITATION {"citationID":"88hxm0Yp","properties":{"formattedCitation":"\\super 1\\nosupersub{}","plainCitation":"1","noteIndex":0},"citationItems":[{"id":2426,"uris":["http://zotero.org/users/7677669/items/WNKW8KVX"],"uri":["http://zotero.or</vt:lpwstr>
  </property>
  <property fmtid="{D5CDD505-2E9C-101B-9397-08002B2CF9AE}" pid="176" name="ZOTERO_BREF_LrlDR2XJJk45_2">
    <vt:lpwstr>g/users/7677669/items/WNKW8KVX"],"itemData":{"id":2426,"type":"article-journal","DOI":"10/gg5wcn","language":"en","page":"8","source":"Zotero","title":"Landscape-scale forest loss as a catalyst of population and biodiversity change","author":[{"family":"D</vt:lpwstr>
  </property>
  <property fmtid="{D5CDD505-2E9C-101B-9397-08002B2CF9AE}" pid="177" name="ZOTERO_BREF_LrlDR2XJJk45_3">
    <vt:lpwstr>askalova","given":"Gergana N"},{"family":"Myers-Smith","given":"Isla H"},{"family":"Bjorkman","given":"Anne D"},{"family":"Blowes","given":"Shane A"},{"family":"Supp","given":"Sarah R"},{"family":"Magurran","given":"Anne E"},{"family":"Dornelas","given":"</vt:lpwstr>
  </property>
  <property fmtid="{D5CDD505-2E9C-101B-9397-08002B2CF9AE}" pid="178" name="ZOTERO_BREF_LrlDR2XJJk45_4">
    <vt:lpwstr>Maria"}],"issued":{"date-parts":[["2020"]]}}}],"schema":"https://github.com/citation-style-language/schema/raw/master/csl-citation.json"}</vt:lpwstr>
  </property>
  <property fmtid="{D5CDD505-2E9C-101B-9397-08002B2CF9AE}" pid="179" name="ZOTERO_BREF_MWw3oFPzhCTN_1">
    <vt:lpwstr>ZOTERO_ITEM CSL_CITATION {"citationID":"kcNpUZdx","properties":{"formattedCitation":"\\super 9,10\\nosupersub{}","plainCitation":"9,10","noteIndex":0},"citationItems":[{"id":2257,"uris":["http://zotero.org/users/7677669/items/ALB4WM2U"],"uri":["http://zot</vt:lpwstr>
  </property>
  <property fmtid="{D5CDD505-2E9C-101B-9397-08002B2CF9AE}" pid="180" name="ZOTERO_BREF_MWw3oFPzhCTN_10">
    <vt:lpwstr>red in conservation planning.","container-title":"Biological Conservation","DOI":"10/cvj9nm","ISSN":"00063207","issue":"6","journalAbbreviation":"Biological Conservation","language":"en","page":"1166-1177","source":"DOI.org (Crossref)","title":"Time-lag i</vt:lpwstr>
  </property>
  <property fmtid="{D5CDD505-2E9C-101B-9397-08002B2CF9AE}" pid="181" name="ZOTERO_BREF_MWw3oFPzhCTN_11">
    <vt:lpwstr>n biological responses to landscape changes in a highly dynamic Atlantic forest region","volume":"142","author":[{"family":"Metzger","given":"Jean Paul"},{"family":"Martensen","given":"Alexandre Camargo"},{"family":"Dixo","given":"Marianna"},{"family":"Be</vt:lpwstr>
  </property>
  <property fmtid="{D5CDD505-2E9C-101B-9397-08002B2CF9AE}" pid="182" name="ZOTERO_BREF_MWw3oFPzhCTN_12">
    <vt:lpwstr>rnacci","given":"Luis Carlos"},{"family":"Ribeiro","given":"Milton Cezar"},{"family":"Teixeira","given":"Ana Maria Godoy"},{"family":"Pardini","given":"Renata"}],"issued":{"date-parts":[["2009",6]]}}},{"id":2247,"uris":["http://zotero.org/users/7677669/it</vt:lpwstr>
  </property>
  <property fmtid="{D5CDD505-2E9C-101B-9397-08002B2CF9AE}" pid="183" name="ZOTERO_BREF_MWw3oFPzhCTN_13">
    <vt:lpwstr>ems/SHH2QSJY"],"uri":["http://zotero.org/users/7677669/items/SHH2QSJY"],"itemData":{"id":2247,"type":"article-journal","container-title":"Nature","DOI":"10/gbm8t4","ISSN":"0028-0836, 1476-4687","issue":"7664","journalAbbreviation":"Nature","language":"en"</vt:lpwstr>
  </property>
  <property fmtid="{D5CDD505-2E9C-101B-9397-08002B2CF9AE}" pid="184" name="ZOTERO_BREF_MWw3oFPzhCTN_14">
    <vt:lpwstr>,"page":"441-444","source":"DOI.org (Crossref)","title":"Global forest loss disproportionately erodes biodiversity in intact landscapes","volume":"547","author":[{"family":"Betts","given":"Matthew G."},{"family":"Wolf","given":"Christopher"},{"family":"Ri</vt:lpwstr>
  </property>
  <property fmtid="{D5CDD505-2E9C-101B-9397-08002B2CF9AE}" pid="185" name="ZOTERO_BREF_MWw3oFPzhCTN_15">
    <vt:lpwstr>pple","given":"William J."},{"family":"Phalan","given":"Ben"},{"family":"Millers","given":"Kimberley A."},{"family":"Duarte","given":"Adam"},{"family":"Butchart","given":"Stuart H. M."},{"family":"Levi","given":"Taal"}],"issued":{"date-parts":[["2017",7]]</vt:lpwstr>
  </property>
  <property fmtid="{D5CDD505-2E9C-101B-9397-08002B2CF9AE}" pid="186" name="ZOTERO_BREF_MWw3oFPzhCTN_16">
    <vt:lpwstr>}}}],"schema":"https://github.com/citation-style-language/schema/raw/master/csl-citation.json"}</vt:lpwstr>
  </property>
  <property fmtid="{D5CDD505-2E9C-101B-9397-08002B2CF9AE}" pid="187" name="ZOTERO_BREF_MWw3oFPzhCTN_2">
    <vt:lpwstr>ero.org/users/7677669/items/ALB4WM2U"],"itemData":{"id":2257,"type":"article-journal","abstract":"Time-lagged responses of biological variables to landscape modiﬁcations are widely recognized, but rarely considered in ecological studies. In order to test </vt:lpwstr>
  </property>
  <property fmtid="{D5CDD505-2E9C-101B-9397-08002B2CF9AE}" pid="188" name="ZOTERO_BREF_MWw3oFPzhCTN_3">
    <vt:lpwstr>for the existence of time-lags in the response of trees, small mammals, birds and frogs to changes in fragment area and connectivity, we studied a fragmented and highly dynamic landscape in the Atlantic forest region. We also investigated the biological c</vt:lpwstr>
  </property>
  <property fmtid="{D5CDD505-2E9C-101B-9397-08002B2CF9AE}" pid="189" name="ZOTERO_BREF_MWw3oFPzhCTN_4">
    <vt:lpwstr>orrelates associated with differential responses among taxonomic groups. Species richness and abundance for four taxonomic groups were measured in 21 secondary forest fragments during the same period (2000–2002), following a standardized protocol. Data an</vt:lpwstr>
  </property>
  <property fmtid="{D5CDD505-2E9C-101B-9397-08002B2CF9AE}" pid="190" name="ZOTERO_BREF_MWw3oFPzhCTN_5">
    <vt:lpwstr>alyses were based on power regressions and model selection procedures. The model inputs included present (2000) and past (1962, 1981) fragment areas and connectivity, as well as observed changes in these parameters. Although past landscape structure was p</vt:lpwstr>
  </property>
  <property fmtid="{D5CDD505-2E9C-101B-9397-08002B2CF9AE}" pid="191" name="ZOTERO_BREF_MWw3oFPzhCTN_6">
    <vt:lpwstr>articularly relevant for trees, all taxonomic groups (except small mammals) were affected by landscape dynamics, exhibiting a time-lagged response. Furthermore, fragment area was more important for species groups with lower dispersal capacity, while speci</vt:lpwstr>
  </property>
  <property fmtid="{D5CDD505-2E9C-101B-9397-08002B2CF9AE}" pid="192" name="ZOTERO_BREF_MWw3oFPzhCTN_7">
    <vt:lpwstr>es with higher dispersal ability had stronger responses to connectivity measures. Although these secondary forest fragments still maintain a large fraction of their original biodiversity, the delay in biological response combined with high rates of defore</vt:lpwstr>
  </property>
  <property fmtid="{D5CDD505-2E9C-101B-9397-08002B2CF9AE}" pid="193" name="ZOTERO_BREF_MWw3oFPzhCTN_8">
    <vt:lpwstr>station and fast forest regeneration imply in a reduction in the average age of the forest. This also indicates that future species losses are likely, especially those that are more strictly-forest dwellers. Conservation actions should be implemented to r</vt:lpwstr>
  </property>
  <property fmtid="{D5CDD505-2E9C-101B-9397-08002B2CF9AE}" pid="194" name="ZOTERO_BREF_MWw3oFPzhCTN_9">
    <vt:lpwstr>educe species extinction, to maintain old-growth forests and to favour the regeneration process. Our results demonstrate that landscape history can strongly affect the present distribution pattern of species in fragmented landscapes, and should be conside</vt:lpwstr>
  </property>
  <property fmtid="{D5CDD505-2E9C-101B-9397-08002B2CF9AE}" pid="195" name="ZOTERO_BREF_MpN9VyYo4vc3_1">
    <vt:lpwstr>ZOTERO_BIBL {"uncited":[],"omitted":[],"custom":[]} CSL_BIBLIOGRAPHY</vt:lpwstr>
  </property>
  <property fmtid="{D5CDD505-2E9C-101B-9397-08002B2CF9AE}" pid="196" name="ZOTERO_BREF_OXjH8wq9KFdR_1">
    <vt:lpwstr>ZOTERO_ITEM CSL_CITATION {"citationID":"tSKU0wub","properties":{"formattedCitation":"\\super 17\\nosupersub{}","plainCitation":"17","noteIndex":0},"citationItems":[{"id":1688,"uris":["http://zotero.org/users/7677669/items/XJCYPSKK"],"uri":["http://zotero.</vt:lpwstr>
  </property>
  <property fmtid="{D5CDD505-2E9C-101B-9397-08002B2CF9AE}" pid="197" name="ZOTERO_BREF_OXjH8wq9KFdR_10">
    <vt:lpwstr> Photogrammetry and Remote Sensing","language":"en","page":"108-123","source":"DOI.org (Crossref)","title":"A new generation of the United States National Land Cover Database: Requirements, research priorities, design, and implementation strategies","titl</vt:lpwstr>
  </property>
  <property fmtid="{D5CDD505-2E9C-101B-9397-08002B2CF9AE}" pid="198" name="ZOTERO_BREF_OXjH8wq9KFdR_11">
    <vt:lpwstr>e-short":"A new generation of the United States National Land Cover Database","volume":"146","author":[{"family":"Yang","given":"Limin"},{"family":"Jin","given":"Suming"},{"family":"Danielson","given":"Patrick"},{"family":"Homer","given":"Collin"},{"famil</vt:lpwstr>
  </property>
  <property fmtid="{D5CDD505-2E9C-101B-9397-08002B2CF9AE}" pid="199" name="ZOTERO_BREF_OXjH8wq9KFdR_12">
    <vt:lpwstr>y":"Gass","given":"Leila"},{"family":"Bender","given":"Stacie M."},{"family":"Case","given":"Adam"},{"family":"Costello","given":"Catherine"},{"family":"Dewitz","given":"Jon"},{"family":"Fry","given":"Joyce"},{"family":"Funk","given":"Michelle"},{"family"</vt:lpwstr>
  </property>
  <property fmtid="{D5CDD505-2E9C-101B-9397-08002B2CF9AE}" pid="200" name="ZOTERO_BREF_OXjH8wq9KFdR_13">
    <vt:lpwstr>:"Granneman","given":"Brian"},{"family":"Liknes","given":"Greg C."},{"family":"Rigge","given":"Matthew"},{"family":"Xian","given":"George"}],"issued":{"date-parts":[["2018",12]]}}}],"schema":"https://github.com/citation-style-language/schema/raw/master/cs</vt:lpwstr>
  </property>
  <property fmtid="{D5CDD505-2E9C-101B-9397-08002B2CF9AE}" pid="201" name="ZOTERO_BREF_OXjH8wq9KFdR_14">
    <vt:lpwstr>l-citation.json"}</vt:lpwstr>
  </property>
  <property fmtid="{D5CDD505-2E9C-101B-9397-08002B2CF9AE}" pid="202" name="ZOTERO_BREF_OXjH8wq9KFdR_2">
    <vt:lpwstr>org/users/7677669/items/XJCYPSKK"],"itemData":{"id":1688,"type":"article-journal","abstract":"The U.S. Geological Survey (USGS), in partnership with several federal agencies, has developed and released four National Land Cover Database (NLCD) products ove</vt:lpwstr>
  </property>
  <property fmtid="{D5CDD505-2E9C-101B-9397-08002B2CF9AE}" pid="203" name="ZOTERO_BREF_OXjH8wq9KFdR_3">
    <vt:lpwstr>r the past two decades: NLCD 1992, 2001, 2006, and 2011. These products provide spatially explicit and reliable information on the Nation’s land cover and land cover change. To continue the legacy of NLCD and further establish a long-term monitoring capab</vt:lpwstr>
  </property>
  <property fmtid="{D5CDD505-2E9C-101B-9397-08002B2CF9AE}" pid="204" name="ZOTERO_BREF_OXjH8wq9KFdR_4">
    <vt:lpwstr>ility for the Nation’s land resources, the USGS has designed a new generation of NLCD products named NLCD 2016. The NLCD 2016 design aims to provide innovative, consistent, and robust methodologies for production of a multi-temporal land cover and land co</vt:lpwstr>
  </property>
  <property fmtid="{D5CDD505-2E9C-101B-9397-08002B2CF9AE}" pid="205" name="ZOTERO_BREF_OXjH8wq9KFdR_5">
    <vt:lpwstr>ver change database from 2001 to 2016 at 2–3-year intervals. Comprehensive research was conducted and resulted in developed strategies for NLCD 2016: a streamlined process for assembling and preprocessing Landsat imagery and geospatial ancillary datasets;</vt:lpwstr>
  </property>
  <property fmtid="{D5CDD505-2E9C-101B-9397-08002B2CF9AE}" pid="206" name="ZOTERO_BREF_OXjH8wq9KFdR_6">
    <vt:lpwstr> a multi-source integrated training data development and decision-tree based land cover classifications; a temporally, spectrally, and spatially integrated land cover change analysis strategy; a hierarchical theme-based post-classification and integration</vt:lpwstr>
  </property>
  <property fmtid="{D5CDD505-2E9C-101B-9397-08002B2CF9AE}" pid="207" name="ZOTERO_BREF_OXjH8wq9KFdR_7">
    <vt:lpwstr> protocol for generating land cover and change products; a continuous fields biophysical parameters modeling method; and an automated scripted operational system for the NLCD 2016 production. The performance of the developed strategies and methods were te</vt:lpwstr>
  </property>
  <property fmtid="{D5CDD505-2E9C-101B-9397-08002B2CF9AE}" pid="208" name="ZOTERO_BREF_OXjH8wq9KFdR_8">
    <vt:lpwstr>sted in twenty World Reference System-2 path/row throughout the conterminous U.S. An overall agreement ranging from 71% to 97% between land cover classification and reference data was achieved for all tested area and all years. Results from this study con</vt:lpwstr>
  </property>
  <property fmtid="{D5CDD505-2E9C-101B-9397-08002B2CF9AE}" pid="209" name="ZOTERO_BREF_OXjH8wq9KFdR_9">
    <vt:lpwstr>firm the robustness of this comprehensive and highly automated procedure for NLCD 2016 operational mapping.","container-title":"ISPRS Journal of Photogrammetry and Remote Sensing","DOI":"10/gf5zr8","ISSN":"09242716","journalAbbreviation":"ISPRS Journal of</vt:lpwstr>
  </property>
  <property fmtid="{D5CDD505-2E9C-101B-9397-08002B2CF9AE}" pid="210" name="ZOTERO_BREF_OZFySoxEQTyg_1">
    <vt:lpwstr>ZOTERO_ITEM CSL_CITATION {"citationID":"CfZbDvFx","properties":{"formattedCitation":"\\super 44\\nosupersub{}","plainCitation":"44","noteIndex":0},"citationItems":[{"id":4000,"uris":["http://zotero.org/users/7677669/items/6U8Y79KR"],"uri":["http://zotero.</vt:lpwstr>
  </property>
  <property fmtid="{D5CDD505-2E9C-101B-9397-08002B2CF9AE}" pid="211" name="ZOTERO_BREF_OZFySoxEQTyg_2">
    <vt:lpwstr>org/users/7677669/items/6U8Y79KR"],"itemData":{"id":4000,"type":"book","title":"cmdstanr: R Interface to 'CmdStan'","author":[{"family":"Gabry","given":"Jonah"},{"family":"Cešnovar","given":"Rok"}],"issued":{"date-parts":[["2021"]]}}}],"schema":"https://g</vt:lpwstr>
  </property>
  <property fmtid="{D5CDD505-2E9C-101B-9397-08002B2CF9AE}" pid="212" name="ZOTERO_BREF_OZFySoxEQTyg_3">
    <vt:lpwstr>ithub.com/citation-style-language/schema/raw/master/csl-citation.json"}</vt:lpwstr>
  </property>
  <property fmtid="{D5CDD505-2E9C-101B-9397-08002B2CF9AE}" pid="213" name="ZOTERO_BREF_Ot5OBXo9jzew_1">
    <vt:lpwstr>ZOTERO_ITEM CSL_CITATION {"citationID":"qRCV313t","properties":{"formattedCitation":"\\super 24,25\\nosupersub{}","plainCitation":"24,25","noteIndex":0},"citationItems":[{"id":3907,"uris":["http://zotero.org/users/7677669/items/UHA7ZEMR"],"uri":["http://z</vt:lpwstr>
  </property>
  <property fmtid="{D5CDD505-2E9C-101B-9397-08002B2CF9AE}" pid="214" name="ZOTERO_BREF_Ot5OBXo9jzew_2">
    <vt:lpwstr>otero.org/users/7677669/items/UHA7ZEMR"],"itemData":{"id":3907,"type":"book","event-place":"Boston, MA","genre":"R","publisher":"RStudio, Inc.","publisher-place":"Boston, MA","title":"RStudio: Integrated Development for R","version":"1.4.1106","author":[{</vt:lpwstr>
  </property>
  <property fmtid="{D5CDD505-2E9C-101B-9397-08002B2CF9AE}" pid="215" name="ZOTERO_BREF_Ot5OBXo9jzew_3">
    <vt:lpwstr>"family":"RStudio Team","given":""}],"issued":{"date-parts":[["2021"]]}}},{"id":3906,"uris":["http://zotero.org/users/7677669/items/YSMXCETH"],"uri":["http://zotero.org/users/7677669/items/YSMXCETH"],"itemData":{"id":3906,"type":"book","genre":"R","publis</vt:lpwstr>
  </property>
  <property fmtid="{D5CDD505-2E9C-101B-9397-08002B2CF9AE}" pid="216" name="ZOTERO_BREF_Ot5OBXo9jzew_4">
    <vt:lpwstr>her":"R Foundation 541 for Statistical Computing","title":"R: A language and environment for statistical computing","version":"4.0.5","author":[{"family":"R Core Team","given":""}],"issued":{"date-parts":[["2021"]]}}}],"schema":"https://github.com/citatio</vt:lpwstr>
  </property>
  <property fmtid="{D5CDD505-2E9C-101B-9397-08002B2CF9AE}" pid="217" name="ZOTERO_BREF_Ot5OBXo9jzew_5">
    <vt:lpwstr>n-style-language/schema/raw/master/csl-citation.json"}</vt:lpwstr>
  </property>
  <property fmtid="{D5CDD505-2E9C-101B-9397-08002B2CF9AE}" pid="218" name="ZOTERO_BREF_PqkMjlM88R65_1">
    <vt:lpwstr>ZOTERO_ITEM CSL_CITATION {"citationID":"yLFq5lfF","properties":{"formattedCitation":"\\super 44\\nosupersub{}","plainCitation":"44","noteIndex":0},"citationItems":[{"id":4000,"uris":["http://zotero.org/users/7677669/items/6U8Y79KR"],"uri":["http://zotero.</vt:lpwstr>
  </property>
  <property fmtid="{D5CDD505-2E9C-101B-9397-08002B2CF9AE}" pid="219" name="ZOTERO_BREF_PqkMjlM88R65_2">
    <vt:lpwstr>org/users/7677669/items/6U8Y79KR"],"itemData":{"id":4000,"type":"book","title":"cmdstanr: R Interface to 'CmdStan'","author":[{"family":"Gabry","given":"Jonah"},{"family":"Cešnovar","given":"Rok"}],"issued":{"date-parts":[["2021"]]}}}],"schema":"https://g</vt:lpwstr>
  </property>
  <property fmtid="{D5CDD505-2E9C-101B-9397-08002B2CF9AE}" pid="220" name="ZOTERO_BREF_PqkMjlM88R65_3">
    <vt:lpwstr>ithub.com/citation-style-language/schema/raw/master/csl-citation.json"}</vt:lpwstr>
  </property>
  <property fmtid="{D5CDD505-2E9C-101B-9397-08002B2CF9AE}" pid="221" name="ZOTERO_BREF_QQFiaFZ05RQR_1">
    <vt:lpwstr>ZOTERO_ITEM CSL_CITATION {"citationID":"u1DhLpNm","properties":{"formattedCitation":"\\super 16,17\\nosupersub{}","plainCitation":"16,17","noteIndex":0},"citationItems":[{"id":2524,"uris":["http://zotero.org/users/7677669/items/DIAQZL83"],"uri":["http://z</vt:lpwstr>
  </property>
  <property fmtid="{D5CDD505-2E9C-101B-9397-08002B2CF9AE}" pid="222" name="ZOTERO_BREF_QQFiaFZ05RQR_10">
    <vt:lpwstr>rts":[["2010",7]]}}}],"schema":"https://github.com/citation-style-language/schema/raw/master/csl-citation.json"}</vt:lpwstr>
  </property>
  <property fmtid="{D5CDD505-2E9C-101B-9397-08002B2CF9AE}" pid="223" name="ZOTERO_BREF_QQFiaFZ05RQR_2">
    <vt:lpwstr>otero.org/users/7677669/items/DIAQZL83"],"itemData":{"id":2524,"type":"article-journal","abstract":"Existing general deﬁnitions of beta diversity often produce a beta with a hidden dependence on alpha. Such a beta cannot be used to compare regions that di</vt:lpwstr>
  </property>
  <property fmtid="{D5CDD505-2E9C-101B-9397-08002B2CF9AE}" pid="224" name="ZOTERO_BREF_QQFiaFZ05RQR_3">
    <vt:lpwstr>ffer in alpha diversity. To avoid misinterpretation, existing deﬁnitions of alpha and beta must be replaced by a deﬁnition that partitions diversity into independent alpha and beta components. Such a unique deﬁnition is derived here. When these new alpha </vt:lpwstr>
  </property>
  <property fmtid="{D5CDD505-2E9C-101B-9397-08002B2CF9AE}" pid="225" name="ZOTERO_BREF_QQFiaFZ05RQR_4">
    <vt:lpwstr>and beta components are transformed into their numbers equivalents (effective numbers of elements), Whittaker’s multiplicative law (alpha 3 beta ¼ gamma) is necessarily true for all indices. The new beta gives the effective number of distinct communities.</vt:lpwstr>
  </property>
  <property fmtid="{D5CDD505-2E9C-101B-9397-08002B2CF9AE}" pid="226" name="ZOTERO_BREF_QQFiaFZ05RQR_5">
    <vt:lpwstr> The most popular similarity and overlap measures of ecology (Jaccard, Sorensen, Horn, and Morisita-Horn indices) are monotonic transformations of the new beta diversity. Shannon measures follow deductively from this formalism and do not need to be borrow</vt:lpwstr>
  </property>
  <property fmtid="{D5CDD505-2E9C-101B-9397-08002B2CF9AE}" pid="227" name="ZOTERO_BREF_QQFiaFZ05RQR_6">
    <vt:lpwstr>ed from information theory; they are shown to be the only standard diversity measures which can be decomposed into meaningful independent alpha and beta components when community weights are unequal.","container-title":"Ecology","DOI":"10/b595kx","ISSN":"</vt:lpwstr>
  </property>
  <property fmtid="{D5CDD505-2E9C-101B-9397-08002B2CF9AE}" pid="228" name="ZOTERO_BREF_QQFiaFZ05RQR_7">
    <vt:lpwstr>0012-9658","issue":"10","journalAbbreviation":"Ecology","language":"en","page":"2427-2439","source":"DOI.org (Crossref)","title":"PARTITIONING DIVERSITY INTO INDEPENDENT ALPHA AND BETA COMPONENTS","volume":"88","author":[{"family":"Jost","given":"Lou"}],"</vt:lpwstr>
  </property>
  <property fmtid="{D5CDD505-2E9C-101B-9397-08002B2CF9AE}" pid="229" name="ZOTERO_BREF_QQFiaFZ05RQR_8">
    <vt:lpwstr>issued":{"date-parts":[["2007",10]]}}},{"id":3965,"uris":["http://zotero.org/users/7677669/items/W4QSQT2J"],"uri":["http://zotero.org/users/7677669/items/W4QSQT2J"],"itemData":{"id":3965,"type":"article-journal","container-title":"Ecology","DOI":"10.1890/</vt:lpwstr>
  </property>
  <property fmtid="{D5CDD505-2E9C-101B-9397-08002B2CF9AE}" pid="230" name="ZOTERO_BREF_QQFiaFZ05RQR_9">
    <vt:lpwstr>09-1692.1","ISSN":"0012-9658","issue":"7","journalAbbreviation":"Ecology","language":"en","page":"1962-1963","source":"DOI.org (Crossref)","title":"Partitioning diversity","volume":"91","author":[{"family":"Ellison","given":"Aaron M."}],"issued":{"date-pa</vt:lpwstr>
  </property>
  <property fmtid="{D5CDD505-2E9C-101B-9397-08002B2CF9AE}" pid="231" name="ZOTERO_BREF_Qxt0cMHjhONr_1">
    <vt:lpwstr>ZOTERO_ITEM CSL_CITATION {"citationID":"4MbzZxG1","properties":{"formattedCitation":"\\super 18,39\\nosupersub{}","plainCitation":"18,39","noteIndex":0},"citationItems":[{"id":1688,"uris":["http://zotero.org/users/7677669/items/XJCYPSKK"],"uri":["http://z</vt:lpwstr>
  </property>
  <property fmtid="{D5CDD505-2E9C-101B-9397-08002B2CF9AE}" pid="232" name="ZOTERO_BREF_Qxt0cMHjhONr_10">
    <vt:lpwstr>nal of Photogrammetry and Remote Sensing","language":"en","page":"108-123","source":"DOI.org (Crossref)","title":"A new generation of the United States National Land Cover Database: Requirements, research priorities, design, and implementation strategies"</vt:lpwstr>
  </property>
  <property fmtid="{D5CDD505-2E9C-101B-9397-08002B2CF9AE}" pid="233" name="ZOTERO_BREF_Qxt0cMHjhONr_11">
    <vt:lpwstr>,"title-short":"A new generation of the United States National Land Cover Database","volume":"146","author":[{"family":"Yang","given":"Limin"},{"family":"Jin","given":"Suming"},{"family":"Danielson","given":"Patrick"},{"family":"Homer","given":"Collin"},{</vt:lpwstr>
  </property>
  <property fmtid="{D5CDD505-2E9C-101B-9397-08002B2CF9AE}" pid="234" name="ZOTERO_BREF_Qxt0cMHjhONr_12">
    <vt:lpwstr>"family":"Gass","given":"Leila"},{"family":"Bender","given":"Stacie M."},{"family":"Case","given":"Adam"},{"family":"Costello","given":"Catherine"},{"family":"Dewitz","given":"Jon"},{"family":"Fry","given":"Joyce"},{"family":"Funk","given":"Michelle"},{"f</vt:lpwstr>
  </property>
  <property fmtid="{D5CDD505-2E9C-101B-9397-08002B2CF9AE}" pid="235" name="ZOTERO_BREF_Qxt0cMHjhONr_13">
    <vt:lpwstr>amily":"Granneman","given":"Brian"},{"family":"Liknes","given":"Greg C."},{"family":"Rigge","given":"Matthew"},{"family":"Xian","given":"George"}],"issued":{"date-parts":[["2018",12]]}}},{"id":1733,"uris":["http://zotero.org/users/7677669/items/9RT5GIZV"]</vt:lpwstr>
  </property>
  <property fmtid="{D5CDD505-2E9C-101B-9397-08002B2CF9AE}" pid="236" name="ZOTERO_BREF_Qxt0cMHjhONr_14">
    <vt:lpwstr>,"uri":["http://zotero.org/users/7677669/items/9RT5GIZV"],"itemData":{"id":1733,"type":"article-journal","container-title":"Remote Sensing","DOI":"10/gcftf2","ISSN":"2072-4292","issue":"8","journalAbbreviation":"Remote Sensing","language":"en","page":"742</vt:lpwstr>
  </property>
  <property fmtid="{D5CDD505-2E9C-101B-9397-08002B2CF9AE}" pid="237" name="ZOTERO_BREF_Qxt0cMHjhONr_15">
    <vt:lpwstr>4-7441","source":"DOI.org (Crossref)","title":"The Multi-Resolution Land Characteristics (MRLC) Consortium — 20 Years of Development and Integration of USA National Land Cover Data","volume":"6","author":[{"family":"Wickham","given":"James"},{"family":"Ho</vt:lpwstr>
  </property>
  <property fmtid="{D5CDD505-2E9C-101B-9397-08002B2CF9AE}" pid="238" name="ZOTERO_BREF_Qxt0cMHjhONr_16">
    <vt:lpwstr>mer","given":"Collin"},{"family":"Vogelmann","given":"James"},{"family":"McKerrow","given":"Alexa"},{"family":"Mueller","given":"Rick"},{"family":"Herold","given":"Nate"},{"family":"Coulston","given":"John"}],"issued":{"date-parts":[["2014",8,11]]}}}],"sc</vt:lpwstr>
  </property>
  <property fmtid="{D5CDD505-2E9C-101B-9397-08002B2CF9AE}" pid="239" name="ZOTERO_BREF_Qxt0cMHjhONr_17">
    <vt:lpwstr>hema":"https://github.com/citation-style-language/schema/raw/master/csl-citation.json"}</vt:lpwstr>
  </property>
  <property fmtid="{D5CDD505-2E9C-101B-9397-08002B2CF9AE}" pid="240" name="ZOTERO_BREF_Qxt0cMHjhONr_2">
    <vt:lpwstr>otero.org/users/7677669/items/XJCYPSKK"],"itemData":{"id":1688,"type":"article-journal","abstract":"The U.S. Geological Survey (USGS), in partnership with several federal agencies, has developed and released four National Land Cover Database (NLCD) produc</vt:lpwstr>
  </property>
  <property fmtid="{D5CDD505-2E9C-101B-9397-08002B2CF9AE}" pid="241" name="ZOTERO_BREF_Qxt0cMHjhONr_3">
    <vt:lpwstr>ts over the past two decades: NLCD 1992, 2001, 2006, and 2011. These products provide spatially explicit and reliable information on the Nation’s land cover and land cover change. To continue the legacy of NLCD and further establish a long-term monitoring</vt:lpwstr>
  </property>
  <property fmtid="{D5CDD505-2E9C-101B-9397-08002B2CF9AE}" pid="242" name="ZOTERO_BREF_Qxt0cMHjhONr_4">
    <vt:lpwstr> capability for the Nation’s land resources, the USGS has designed a new generation of NLCD products named NLCD 2016. The NLCD 2016 design aims to provide innovative, consistent, and robust methodologies for production of a multi-temporal land cover and l</vt:lpwstr>
  </property>
  <property fmtid="{D5CDD505-2E9C-101B-9397-08002B2CF9AE}" pid="243" name="ZOTERO_BREF_Qxt0cMHjhONr_5">
    <vt:lpwstr>and cover change database from 2001 to 2016 at 2–3-year intervals. Comprehensive research was conducted and resulted in developed strategies for NLCD 2016: a streamlined process for assembling and preprocessing Landsat imagery and geospatial ancillary dat</vt:lpwstr>
  </property>
  <property fmtid="{D5CDD505-2E9C-101B-9397-08002B2CF9AE}" pid="244" name="ZOTERO_BREF_Qxt0cMHjhONr_6">
    <vt:lpwstr>asets; a multi-source integrated training data development and decision-tree based land cover classifications; a temporally, spectrally, and spatially integrated land cover change analysis strategy; a hierarchical theme-based post-classification and integ</vt:lpwstr>
  </property>
  <property fmtid="{D5CDD505-2E9C-101B-9397-08002B2CF9AE}" pid="245" name="ZOTERO_BREF_Qxt0cMHjhONr_7">
    <vt:lpwstr>ration protocol for generating land cover and change products; a continuous fields biophysical parameters modeling method; and an automated scripted operational system for the NLCD 2016 production. The performance of the developed strategies and methods w</vt:lpwstr>
  </property>
  <property fmtid="{D5CDD505-2E9C-101B-9397-08002B2CF9AE}" pid="246" name="ZOTERO_BREF_Qxt0cMHjhONr_8">
    <vt:lpwstr>ere tested in twenty World Reference System-2 path/row throughout the conterminous U.S. An overall agreement ranging from 71% to 97% between land cover classification and reference data was achieved for all tested area and all years. Results from this stu</vt:lpwstr>
  </property>
  <property fmtid="{D5CDD505-2E9C-101B-9397-08002B2CF9AE}" pid="247" name="ZOTERO_BREF_Qxt0cMHjhONr_9">
    <vt:lpwstr>dy confirm the robustness of this comprehensive and highly automated procedure for NLCD 2016 operational mapping.","container-title":"ISPRS Journal of Photogrammetry and Remote Sensing","DOI":"10/gf5zr8","ISSN":"09242716","journalAbbreviation":"ISPRS Jour</vt:lpwstr>
  </property>
  <property fmtid="{D5CDD505-2E9C-101B-9397-08002B2CF9AE}" pid="248" name="ZOTERO_BREF_RL11PbkOPfrU_1">
    <vt:lpwstr>ZOTERO_ITEM CSL_CITATION {"citationID":"Y18t1w4N","properties":{"formattedCitation":"\\super 18\\nosupersub{}","plainCitation":"18","noteIndex":0},"citationItems":[{"id":1688,"uris":["http://zotero.org/users/7677669/items/XJCYPSKK"],"uri":["http://zotero.</vt:lpwstr>
  </property>
  <property fmtid="{D5CDD505-2E9C-101B-9397-08002B2CF9AE}" pid="249" name="ZOTERO_BREF_RL11PbkOPfrU_10">
    <vt:lpwstr> Photogrammetry and Remote Sensing","language":"en","page":"108-123","source":"DOI.org (Crossref)","title":"A new generation of the United States National Land Cover Database: Requirements, research priorities, design, and implementation strategies","titl</vt:lpwstr>
  </property>
  <property fmtid="{D5CDD505-2E9C-101B-9397-08002B2CF9AE}" pid="250" name="ZOTERO_BREF_RL11PbkOPfrU_11">
    <vt:lpwstr>e-short":"A new generation of the United States National Land Cover Database","volume":"146","author":[{"family":"Yang","given":"Limin"},{"family":"Jin","given":"Suming"},{"family":"Danielson","given":"Patrick"},{"family":"Homer","given":"Collin"},{"famil</vt:lpwstr>
  </property>
  <property fmtid="{D5CDD505-2E9C-101B-9397-08002B2CF9AE}" pid="251" name="ZOTERO_BREF_RL11PbkOPfrU_12">
    <vt:lpwstr>y":"Gass","given":"Leila"},{"family":"Bender","given":"Stacie M."},{"family":"Case","given":"Adam"},{"family":"Costello","given":"Catherine"},{"family":"Dewitz","given":"Jon"},{"family":"Fry","given":"Joyce"},{"family":"Funk","given":"Michelle"},{"family"</vt:lpwstr>
  </property>
  <property fmtid="{D5CDD505-2E9C-101B-9397-08002B2CF9AE}" pid="252" name="ZOTERO_BREF_RL11PbkOPfrU_13">
    <vt:lpwstr>:"Granneman","given":"Brian"},{"family":"Liknes","given":"Greg C."},{"family":"Rigge","given":"Matthew"},{"family":"Xian","given":"George"}],"issued":{"date-parts":[["2018",12]]}}}],"schema":"https://github.com/citation-style-language/schema/raw/master/cs</vt:lpwstr>
  </property>
  <property fmtid="{D5CDD505-2E9C-101B-9397-08002B2CF9AE}" pid="253" name="ZOTERO_BREF_RL11PbkOPfrU_14">
    <vt:lpwstr>l-citation.json"}</vt:lpwstr>
  </property>
  <property fmtid="{D5CDD505-2E9C-101B-9397-08002B2CF9AE}" pid="254" name="ZOTERO_BREF_RL11PbkOPfrU_2">
    <vt:lpwstr>org/users/7677669/items/XJCYPSKK"],"itemData":{"id":1688,"type":"article-journal","abstract":"The U.S. Geological Survey (USGS), in partnership with several federal agencies, has developed and released four National Land Cover Database (NLCD) products ove</vt:lpwstr>
  </property>
  <property fmtid="{D5CDD505-2E9C-101B-9397-08002B2CF9AE}" pid="255" name="ZOTERO_BREF_RL11PbkOPfrU_3">
    <vt:lpwstr>r the past two decades: NLCD 1992, 2001, 2006, and 2011. These products provide spatially explicit and reliable information on the Nation’s land cover and land cover change. To continue the legacy of NLCD and further establish a long-term monitoring capab</vt:lpwstr>
  </property>
  <property fmtid="{D5CDD505-2E9C-101B-9397-08002B2CF9AE}" pid="256" name="ZOTERO_BREF_RL11PbkOPfrU_4">
    <vt:lpwstr>ility for the Nation’s land resources, the USGS has designed a new generation of NLCD products named NLCD 2016. The NLCD 2016 design aims to provide innovative, consistent, and robust methodologies for production of a multi-temporal land cover and land co</vt:lpwstr>
  </property>
  <property fmtid="{D5CDD505-2E9C-101B-9397-08002B2CF9AE}" pid="257" name="ZOTERO_BREF_RL11PbkOPfrU_5">
    <vt:lpwstr>ver change database from 2001 to 2016 at 2–3-year intervals. Comprehensive research was conducted and resulted in developed strategies for NLCD 2016: a streamlined process for assembling and preprocessing Landsat imagery and geospatial ancillary datasets;</vt:lpwstr>
  </property>
  <property fmtid="{D5CDD505-2E9C-101B-9397-08002B2CF9AE}" pid="258" name="ZOTERO_BREF_RL11PbkOPfrU_6">
    <vt:lpwstr> a multi-source integrated training data development and decision-tree based land cover classifications; a temporally, spectrally, and spatially integrated land cover change analysis strategy; a hierarchical theme-based post-classification and integration</vt:lpwstr>
  </property>
  <property fmtid="{D5CDD505-2E9C-101B-9397-08002B2CF9AE}" pid="259" name="ZOTERO_BREF_RL11PbkOPfrU_7">
    <vt:lpwstr> protocol for generating land cover and change products; a continuous fields biophysical parameters modeling method; and an automated scripted operational system for the NLCD 2016 production. The performance of the developed strategies and methods were te</vt:lpwstr>
  </property>
  <property fmtid="{D5CDD505-2E9C-101B-9397-08002B2CF9AE}" pid="260" name="ZOTERO_BREF_RL11PbkOPfrU_8">
    <vt:lpwstr>sted in twenty World Reference System-2 path/row throughout the conterminous U.S. An overall agreement ranging from 71% to 97% between land cover classification and reference data was achieved for all tested area and all years. Results from this study con</vt:lpwstr>
  </property>
  <property fmtid="{D5CDD505-2E9C-101B-9397-08002B2CF9AE}" pid="261" name="ZOTERO_BREF_RL11PbkOPfrU_9">
    <vt:lpwstr>firm the robustness of this comprehensive and highly automated procedure for NLCD 2016 operational mapping.","container-title":"ISPRS Journal of Photogrammetry and Remote Sensing","DOI":"10/gf5zr8","ISSN":"09242716","journalAbbreviation":"ISPRS Journal of</vt:lpwstr>
  </property>
  <property fmtid="{D5CDD505-2E9C-101B-9397-08002B2CF9AE}" pid="262" name="ZOTERO_BREF_RrYJ3i8ltW2v_1">
    <vt:lpwstr>ZOTERO_ITEM CSL_CITATION {"citationID":"RDu7dxVm","properties":{"formattedCitation":"\\super 42\\nosupersub{}","plainCitation":"42","noteIndex":0},"citationItems":[{"id":3999,"uris":["http://zotero.org/users/7677669/items/IVPSZE78"],"uri":["http://zotero.</vt:lpwstr>
  </property>
  <property fmtid="{D5CDD505-2E9C-101B-9397-08002B2CF9AE}" pid="263" name="ZOTERO_BREF_RrYJ3i8ltW2v_2">
    <vt:lpwstr>org/users/7677669/items/IVPSZE78"],"itemData":{"id":3999,"type":"article-journal","container-title":"Biometrika","ISSN":"00063444","issue":"1/2","note":"publisher: [Oxford University Press, Biometrika Trust]","page":"17–23","title":"Notes on Continuous St</vt:lpwstr>
  </property>
  <property fmtid="{D5CDD505-2E9C-101B-9397-08002B2CF9AE}" pid="264" name="ZOTERO_BREF_RrYJ3i8ltW2v_3">
    <vt:lpwstr>ochastic Phenomena","volume":"37","author":[{"family":"Moran","given":"P. A. P."}],"issued":{"date-parts":[["1950"]]}}}],"schema":"https://github.com/citation-style-language/schema/raw/master/csl-citation.json"}</vt:lpwstr>
  </property>
  <property fmtid="{D5CDD505-2E9C-101B-9397-08002B2CF9AE}" pid="265" name="ZOTERO_BREF_SDN6hqx1Ws3C_1">
    <vt:lpwstr>ZOTERO_ITEM CSL_CITATION {"citationID":"4viUyeYr","properties":{"formattedCitation":"\\super 26\\uc0\\u8211{}28\\nosupersub{}","plainCitation":"26–28","noteIndex":0},"citationItems":[{"id":3982,"uris":["http://zotero.org/users/7677669/items/784HHA4C"],"ur</vt:lpwstr>
  </property>
  <property fmtid="{D5CDD505-2E9C-101B-9397-08002B2CF9AE}" pid="266" name="ZOTERO_BREF_SDN6hqx1Ws3C_10">
    <vt:lpwstr>-style-language/schema/raw/master/csl-citation.json"}</vt:lpwstr>
  </property>
  <property fmtid="{D5CDD505-2E9C-101B-9397-08002B2CF9AE}" pid="267" name="ZOTERO_BREF_SDN6hqx1Ws3C_2">
    <vt:lpwstr>i":["http://zotero.org/users/7677669/items/784HHA4C"],"itemData":{"id":3982,"type":"article-journal","container-title":"Journal of Open Source Software","DOI":"10.21105/joss.01686","issue":"43","page":"1686","title":"Welcome to the tidyverse","volume":"4"</vt:lpwstr>
  </property>
  <property fmtid="{D5CDD505-2E9C-101B-9397-08002B2CF9AE}" pid="268" name="ZOTERO_BREF_SDN6hqx1Ws3C_3">
    <vt:lpwstr>,"author":[{"family":"Wickham","given":"Hadley"},{"family":"Averick","given":"Mara"},{"family":"Bryan","given":"Jennifer"},{"family":"Chang","given":"Winston"},{"family":"McGowan","given":"Lucy D'Agostino"},{"family":"François","given":"Romain"},{"family"</vt:lpwstr>
  </property>
  <property fmtid="{D5CDD505-2E9C-101B-9397-08002B2CF9AE}" pid="269" name="ZOTERO_BREF_SDN6hqx1Ws3C_4">
    <vt:lpwstr>:"Grolemund","given":"Garrett"},{"family":"Hayes","given":"Alex"},{"family":"Henry","given":"Lionel"},{"family":"Hester","given":"Jim"},{"family":"Kuhn","given":"Max"},{"family":"Pedersen","given":"Thomas Lin"},{"family":"Miller","given":"Evan"},{"family"</vt:lpwstr>
  </property>
  <property fmtid="{D5CDD505-2E9C-101B-9397-08002B2CF9AE}" pid="270" name="ZOTERO_BREF_SDN6hqx1Ws3C_5">
    <vt:lpwstr>:"Bache","given":"Stephan Milton"},{"family":"Müller","given":"Kirill"},{"family":"Ooms","given":"Jeroen"},{"family":"Robinson","given":"David"},{"family":"Seidel","given":"Dana Paige"},{"family":"Spinu","given":"Vitalie"},{"family":"Takahashi","given":"K</vt:lpwstr>
  </property>
  <property fmtid="{D5CDD505-2E9C-101B-9397-08002B2CF9AE}" pid="271" name="ZOTERO_BREF_SDN6hqx1Ws3C_6">
    <vt:lpwstr>ohske"},{"family":"Vaughan","given":"Davis"},{"family":"Wilke","given":"Claus"},{"family":"Woo","given":"Kara"},{"family":"Yutani","given":"Hiroaki"}],"issued":{"date-parts":[["2019"]]}}},{"id":3990,"uris":["http://zotero.org/users/7677669/items/WINIH3KR"</vt:lpwstr>
  </property>
  <property fmtid="{D5CDD505-2E9C-101B-9397-08002B2CF9AE}" pid="272" name="ZOTERO_BREF_SDN6hqx1Ws3C_7">
    <vt:lpwstr>],"uri":["http://zotero.org/users/7677669/items/WINIH3KR"],"itemData":{"id":3990,"type":"book","title":"foreach: Provides Foreach Looping Construct","URL":"https://CRAN.R-project.org/package=foreach","author":[{"literal":"Microsoft"},{"family":"Weston","g</vt:lpwstr>
  </property>
  <property fmtid="{D5CDD505-2E9C-101B-9397-08002B2CF9AE}" pid="273" name="ZOTERO_BREF_SDN6hqx1Ws3C_8">
    <vt:lpwstr>iven":"Steve"}],"issued":{"date-parts":[["2020"]]}}},{"id":3992,"uris":["http://zotero.org/users/7677669/items/BKRIGFYG"],"uri":["http://zotero.org/users/7677669/items/BKRIGFYG"],"itemData":{"id":3992,"type":"book","title":"doParallel: Foreach Parallel Ad</vt:lpwstr>
  </property>
  <property fmtid="{D5CDD505-2E9C-101B-9397-08002B2CF9AE}" pid="274" name="ZOTERO_BREF_SDN6hqx1Ws3C_9">
    <vt:lpwstr>aptor for the 'parallel' Package","URL":"https://CRAN.R-project.org/package=doParallel","author":[{"family":"Corporation","given":"Microsoft"},{"family":"Weston","given":"Steve"}],"issued":{"date-parts":[["2020"]]}}}],"schema":"https://github.com/citation</vt:lpwstr>
  </property>
  <property fmtid="{D5CDD505-2E9C-101B-9397-08002B2CF9AE}" pid="275" name="ZOTERO_BREF_UU5jX9a9q3g1_1">
    <vt:lpwstr/>
  </property>
  <property fmtid="{D5CDD505-2E9C-101B-9397-08002B2CF9AE}" pid="276" name="ZOTERO_BREF_UU5jX9a9q3g1_2">
    <vt:lpwstr/>
  </property>
  <property fmtid="{D5CDD505-2E9C-101B-9397-08002B2CF9AE}" pid="277" name="ZOTERO_BREF_UU5jX9a9q3g1_3">
    <vt:lpwstr/>
  </property>
  <property fmtid="{D5CDD505-2E9C-101B-9397-08002B2CF9AE}" pid="278" name="ZOTERO_BREF_UU5jX9a9q3g1_4">
    <vt:lpwstr/>
  </property>
  <property fmtid="{D5CDD505-2E9C-101B-9397-08002B2CF9AE}" pid="279" name="ZOTERO_BREF_UU5jX9a9q3g1_5">
    <vt:lpwstr/>
  </property>
  <property fmtid="{D5CDD505-2E9C-101B-9397-08002B2CF9AE}" pid="280" name="ZOTERO_BREF_UU5jX9a9q3g1_6">
    <vt:lpwstr/>
  </property>
  <property fmtid="{D5CDD505-2E9C-101B-9397-08002B2CF9AE}" pid="281" name="ZOTERO_BREF_UxqzuloaIf1Q_1">
    <vt:lpwstr>ZOTERO_ITEM CSL_CITATION {"citationID":"OGwd8CMz","properties":{"formattedCitation":"\\super 14\\nosupersub{}","plainCitation":"14","noteIndex":0},"citationItems":[{"id":3904,"uris":["http://zotero.org/users/7677669/items/ZK39AAAY"],"uri":["http://zotero.</vt:lpwstr>
  </property>
  <property fmtid="{D5CDD505-2E9C-101B-9397-08002B2CF9AE}" pid="282" name="ZOTERO_BREF_UxqzuloaIf1Q_2">
    <vt:lpwstr>org/users/7677669/items/ZK39AAAY"],"itemData":{"id":3904,"type":"report","publisher":"U.S. Geological Survey, Patuxent Wildlife Research Center","title":"North American Breeding Bird Survey Dataset 1966 - 2019 (ver. 2019.0)","URL":"https://doi.org/10.5066</vt:lpwstr>
  </property>
  <property fmtid="{D5CDD505-2E9C-101B-9397-08002B2CF9AE}" pid="283" name="ZOTERO_BREF_UxqzuloaIf1Q_3">
    <vt:lpwstr>/P9HE8XYJ","author":[{"family":"Pardieck","given":"Keith L"},{"family":"Ziolkowski","given":"David"},{"family":"Lutmerding","given":"Michael"},{"family":"Aponte","given":"Veronica"},{"family":"Hudson","given":"Marie-Anne R."}],"issued":{"date-parts":[["20</vt:lpwstr>
  </property>
  <property fmtid="{D5CDD505-2E9C-101B-9397-08002B2CF9AE}" pid="284" name="ZOTERO_BREF_UxqzuloaIf1Q_4">
    <vt:lpwstr>20"]]}}}],"schema":"https://github.com/citation-style-language/schema/raw/master/csl-citation.json"}</vt:lpwstr>
  </property>
  <property fmtid="{D5CDD505-2E9C-101B-9397-08002B2CF9AE}" pid="285" name="ZOTERO_BREF_W3tYBu1eGCqw_1">
    <vt:lpwstr>ZOTERO_ITEM CSL_CITATION {"citationID":"XeW49G7l","properties":{"formattedCitation":"\\super 18\\nosupersub{}","plainCitation":"18","noteIndex":0},"citationItems":[{"id":1688,"uris":["http://zotero.org/users/7677669/items/XJCYPSKK"],"uri":["http://zotero.</vt:lpwstr>
  </property>
  <property fmtid="{D5CDD505-2E9C-101B-9397-08002B2CF9AE}" pid="286" name="ZOTERO_BREF_W3tYBu1eGCqw_10">
    <vt:lpwstr> Photogrammetry and Remote Sensing","language":"en","page":"108-123","source":"DOI.org (Crossref)","title":"A new generation of the United States National Land Cover Database: Requirements, research priorities, design, and implementation strategies","titl</vt:lpwstr>
  </property>
  <property fmtid="{D5CDD505-2E9C-101B-9397-08002B2CF9AE}" pid="287" name="ZOTERO_BREF_W3tYBu1eGCqw_11">
    <vt:lpwstr>e-short":"A new generation of the United States National Land Cover Database","volume":"146","author":[{"family":"Yang","given":"Limin"},{"family":"Jin","given":"Suming"},{"family":"Danielson","given":"Patrick"},{"family":"Homer","given":"Collin"},{"famil</vt:lpwstr>
  </property>
  <property fmtid="{D5CDD505-2E9C-101B-9397-08002B2CF9AE}" pid="288" name="ZOTERO_BREF_W3tYBu1eGCqw_12">
    <vt:lpwstr>y":"Gass","given":"Leila"},{"family":"Bender","given":"Stacie M."},{"family":"Case","given":"Adam"},{"family":"Costello","given":"Catherine"},{"family":"Dewitz","given":"Jon"},{"family":"Fry","given":"Joyce"},{"family":"Funk","given":"Michelle"},{"family"</vt:lpwstr>
  </property>
  <property fmtid="{D5CDD505-2E9C-101B-9397-08002B2CF9AE}" pid="289" name="ZOTERO_BREF_W3tYBu1eGCqw_13">
    <vt:lpwstr>:"Granneman","given":"Brian"},{"family":"Liknes","given":"Greg C."},{"family":"Rigge","given":"Matthew"},{"family":"Xian","given":"George"}],"issued":{"date-parts":[["2018",12]]}}}],"schema":"https://github.com/citation-style-language/schema/raw/master/cs</vt:lpwstr>
  </property>
  <property fmtid="{D5CDD505-2E9C-101B-9397-08002B2CF9AE}" pid="290" name="ZOTERO_BREF_W3tYBu1eGCqw_14">
    <vt:lpwstr>l-citation.json"}</vt:lpwstr>
  </property>
  <property fmtid="{D5CDD505-2E9C-101B-9397-08002B2CF9AE}" pid="291" name="ZOTERO_BREF_W3tYBu1eGCqw_2">
    <vt:lpwstr>org/users/7677669/items/XJCYPSKK"],"itemData":{"id":1688,"type":"article-journal","abstract":"The U.S. Geological Survey (USGS), in partnership with several federal agencies, has developed and released four National Land Cover Database (NLCD) products ove</vt:lpwstr>
  </property>
  <property fmtid="{D5CDD505-2E9C-101B-9397-08002B2CF9AE}" pid="292" name="ZOTERO_BREF_W3tYBu1eGCqw_3">
    <vt:lpwstr>r the past two decades: NLCD 1992, 2001, 2006, and 2011. These products provide spatially explicit and reliable information on the Nation’s land cover and land cover change. To continue the legacy of NLCD and further establish a long-term monitoring capab</vt:lpwstr>
  </property>
  <property fmtid="{D5CDD505-2E9C-101B-9397-08002B2CF9AE}" pid="293" name="ZOTERO_BREF_W3tYBu1eGCqw_4">
    <vt:lpwstr>ility for the Nation’s land resources, the USGS has designed a new generation of NLCD products named NLCD 2016. The NLCD 2016 design aims to provide innovative, consistent, and robust methodologies for production of a multi-temporal land cover and land co</vt:lpwstr>
  </property>
  <property fmtid="{D5CDD505-2E9C-101B-9397-08002B2CF9AE}" pid="294" name="ZOTERO_BREF_W3tYBu1eGCqw_5">
    <vt:lpwstr>ver change database from 2001 to 2016 at 2–3-year intervals. Comprehensive research was conducted and resulted in developed strategies for NLCD 2016: a streamlined process for assembling and preprocessing Landsat imagery and geospatial ancillary datasets;</vt:lpwstr>
  </property>
  <property fmtid="{D5CDD505-2E9C-101B-9397-08002B2CF9AE}" pid="295" name="ZOTERO_BREF_W3tYBu1eGCqw_6">
    <vt:lpwstr> a multi-source integrated training data development and decision-tree based land cover classifications; a temporally, spectrally, and spatially integrated land cover change analysis strategy; a hierarchical theme-based post-classification and integration</vt:lpwstr>
  </property>
  <property fmtid="{D5CDD505-2E9C-101B-9397-08002B2CF9AE}" pid="296" name="ZOTERO_BREF_W3tYBu1eGCqw_7">
    <vt:lpwstr> protocol for generating land cover and change products; a continuous fields biophysical parameters modeling method; and an automated scripted operational system for the NLCD 2016 production. The performance of the developed strategies and methods were te</vt:lpwstr>
  </property>
  <property fmtid="{D5CDD505-2E9C-101B-9397-08002B2CF9AE}" pid="297" name="ZOTERO_BREF_W3tYBu1eGCqw_8">
    <vt:lpwstr>sted in twenty World Reference System-2 path/row throughout the conterminous U.S. An overall agreement ranging from 71% to 97% between land cover classification and reference data was achieved for all tested area and all years. Results from this study con</vt:lpwstr>
  </property>
  <property fmtid="{D5CDD505-2E9C-101B-9397-08002B2CF9AE}" pid="298" name="ZOTERO_BREF_W3tYBu1eGCqw_9">
    <vt:lpwstr>firm the robustness of this comprehensive and highly automated procedure for NLCD 2016 operational mapping.","container-title":"ISPRS Journal of Photogrammetry and Remote Sensing","DOI":"10/gf5zr8","ISSN":"09242716","journalAbbreviation":"ISPRS Journal of</vt:lpwstr>
  </property>
  <property fmtid="{D5CDD505-2E9C-101B-9397-08002B2CF9AE}" pid="299" name="ZOTERO_BREF_X4Wphu5wq4BH_1">
    <vt:lpwstr>ZOTERO_ITEM CSL_CITATION {"citationID":"eD34Le2T","properties":{"formattedCitation":"\\super 1,2,4\\nosupersub{}","plainCitation":"1,2,4","noteIndex":0},"citationItems":[{"id":2426,"uris":["http://zotero.org/users/7677669/items/WNKW8KVX"],"uri":["http://z</vt:lpwstr>
  </property>
  <property fmtid="{D5CDD505-2E9C-101B-9397-08002B2CF9AE}" pid="300" name="ZOTERO_BREF_X4Wphu5wq4BH_10">
    <vt:lpwstr>amily":"McGowan","given":"Philip J. K."}],"issued":{"date-parts":[["2020",3]]}}}],"schema":"https://github.com/citation-style-language/schema/raw/master/csl-citation.json"}</vt:lpwstr>
  </property>
  <property fmtid="{D5CDD505-2E9C-101B-9397-08002B2CF9AE}" pid="301" name="ZOTERO_BREF_X4Wphu5wq4BH_2">
    <vt:lpwstr>otero.org/users/7677669/items/WNKW8KVX"],"itemData":{"id":2426,"type":"article-journal","DOI":"10/gg5wcn","language":"en","page":"8","source":"Zotero","title":"Landscape-scale forest loss as a catalyst of population and biodiversity change","author":[{"fa</vt:lpwstr>
  </property>
  <property fmtid="{D5CDD505-2E9C-101B-9397-08002B2CF9AE}" pid="302" name="ZOTERO_BREF_X4Wphu5wq4BH_3">
    <vt:lpwstr>mily":"Daskalova","given":"Gergana N"},{"family":"Myers-Smith","given":"Isla H"},{"family":"Bjorkman","given":"Anne D"},{"family":"Blowes","given":"Shane A"},{"family":"Supp","given":"Sarah R"},{"family":"Magurran","given":"Anne E"},{"family":"Dornelas","</vt:lpwstr>
  </property>
  <property fmtid="{D5CDD505-2E9C-101B-9397-08002B2CF9AE}" pid="303" name="ZOTERO_BREF_X4Wphu5wq4BH_4">
    <vt:lpwstr>given":"Maria"}],"issued":{"date-parts":[["2020"]]}}},{"id":2486,"uris":["http://zotero.org/users/7677669/items/X4YPJN4Z"],"uri":["http://zotero.org/users/7677669/items/X4YPJN4Z"],"itemData":{"id":2486,"type":"article-journal","container-title":"Ecography</vt:lpwstr>
  </property>
  <property fmtid="{D5CDD505-2E9C-101B-9397-08002B2CF9AE}" pid="304" name="ZOTERO_BREF_X4Wphu5wq4BH_5">
    <vt:lpwstr>","DOI":"10/gg4x94","ISSN":"0906-7590, 1600-0587","issue":"12","journalAbbreviation":"Ecography","language":"en","page":"1973-1990","source":"DOI.org (Crossref)","title":"Understanding extinction debts: spatio–temporal scales, mechanisms and a roadmap for</vt:lpwstr>
  </property>
  <property fmtid="{D5CDD505-2E9C-101B-9397-08002B2CF9AE}" pid="305" name="ZOTERO_BREF_X4Wphu5wq4BH_6">
    <vt:lpwstr> future research","title-short":"Understanding extinction debts","volume":"42","author":[{"family":"Figueiredo","given":"Ludmilla"},{"family":"Krauss","given":"Jochen"},{"family":"Steffan‐Dewenter","given":"Ingolf"},{"family":"Sarmento Cabral","given":"Ju</vt:lpwstr>
  </property>
  <property fmtid="{D5CDD505-2E9C-101B-9397-08002B2CF9AE}" pid="306" name="ZOTERO_BREF_X4Wphu5wq4BH_7">
    <vt:lpwstr>liano"}],"issued":{"date-parts":[["2019",12]]}}},{"id":1760,"uris":["http://zotero.org/users/7677669/items/3KAPL92U"],"uri":["http://zotero.org/users/7677669/items/3KAPL92U"],"itemData":{"id":1760,"type":"article-journal","container-title":"Nature Ecology</vt:lpwstr>
  </property>
  <property fmtid="{D5CDD505-2E9C-101B-9397-08002B2CF9AE}" pid="307" name="ZOTERO_BREF_X4Wphu5wq4BH_8">
    <vt:lpwstr> &amp; Evolution","DOI":"10/ggjh23","ISSN":"2397-334X","issue":"3","journalAbbreviation":"Nat Ecol Evol","language":"en","page":"304-311","source":"DOI.org (Crossref)","title":"Ecological time lags and the journey towards conservation success","volume":"4","a</vt:lpwstr>
  </property>
  <property fmtid="{D5CDD505-2E9C-101B-9397-08002B2CF9AE}" pid="308" name="ZOTERO_BREF_X4Wphu5wq4BH_9">
    <vt:lpwstr>uthor":[{"family":"Watts","given":"Kevin"},{"family":"Whytock","given":"Robin C."},{"family":"Park","given":"Kirsty J."},{"family":"Fuentes-Montemayor","given":"Elisa"},{"family":"Macgregor","given":"Nicholas A."},{"family":"Duffield","given":"Simon"},{"f</vt:lpwstr>
  </property>
  <property fmtid="{D5CDD505-2E9C-101B-9397-08002B2CF9AE}" pid="309" name="ZOTERO_BREF_XA6ZprJX1mSb_1">
    <vt:lpwstr>ZOTERO_ITEM CSL_CITATION {"citationID":"dMeb5QA5","properties":{"formattedCitation":"\\super 40\\nosupersub{}","plainCitation":"40","noteIndex":0},"citationItems":[{"id":3814,"uris":["http://zotero.org/users/7677669/items/552VH38S"],"uri":["http://zotero.</vt:lpwstr>
  </property>
  <property fmtid="{D5CDD505-2E9C-101B-9397-08002B2CF9AE}" pid="310" name="ZOTERO_BREF_XA6ZprJX1mSb_10">
    <vt:lpwstr>increase adding almost 29,000 km2 over 15 years (5.6% of total CONUS change), with southern states exhibiting expansion much faster than most of the northern states. Temporal rates of developed change increased in 2001–2006 at twice the rate of 2011–2016,</vt:lpwstr>
  </property>
  <property fmtid="{D5CDD505-2E9C-101B-9397-08002B2CF9AE}" pid="311" name="ZOTERO_BREF_XA6ZprJX1mSb_11">
    <vt:lpwstr> reflecting a slowdown in CONUS economic activity. Future NLCD plans include increasing monitoring frequency, reducing latency time between satellite imaging and product delivery, improving accuracy and expanding the variety of products available in an in</vt:lpwstr>
  </property>
  <property fmtid="{D5CDD505-2E9C-101B-9397-08002B2CF9AE}" pid="312" name="ZOTERO_BREF_XA6ZprJX1mSb_12">
    <vt:lpwstr>tegrated database.","container-title":"ISPRS Journal of Photogrammetry and Remote Sensing","DOI":"10.1016/j.isprsjprs.2020.02.019","ISSN":"09242716","journalAbbreviation":"ISPRS Journal of Photogrammetry and Remote Sensing","language":"en","page":"184-199</vt:lpwstr>
  </property>
  <property fmtid="{D5CDD505-2E9C-101B-9397-08002B2CF9AE}" pid="313" name="ZOTERO_BREF_XA6ZprJX1mSb_13">
    <vt:lpwstr>","source":"DOI.org (Crossref)","title":"Conterminous United States land cover change patterns 2001–2016 from the 2016 National Land Cover Database","volume":"162","author":[{"family":"Homer","given":"Collin"},{"family":"Dewitz","given":"Jon"},{"family":"</vt:lpwstr>
  </property>
  <property fmtid="{D5CDD505-2E9C-101B-9397-08002B2CF9AE}" pid="314" name="ZOTERO_BREF_XA6ZprJX1mSb_14">
    <vt:lpwstr>Jin","given":"Suming"},{"family":"Xian","given":"George"},{"family":"Costello","given":"Catherine"},{"family":"Danielson","given":"Patrick"},{"family":"Gass","given":"Leila"},{"family":"Funk","given":"Michelle"},{"family":"Wickham","given":"James"},{"fami</vt:lpwstr>
  </property>
  <property fmtid="{D5CDD505-2E9C-101B-9397-08002B2CF9AE}" pid="315" name="ZOTERO_BREF_XA6ZprJX1mSb_15">
    <vt:lpwstr>ly":"Stehman","given":"Stephen"},{"family":"Auch","given":"Roger"},{"family":"Riitters","given":"Kurt"}],"issued":{"date-parts":[["2020",4]]}}}],"schema":"https://github.com/citation-style-language/schema/raw/master/csl-citation.json"}</vt:lpwstr>
  </property>
  <property fmtid="{D5CDD505-2E9C-101B-9397-08002B2CF9AE}" pid="316" name="ZOTERO_BREF_XA6ZprJX1mSb_2">
    <vt:lpwstr>org/users/7677669/items/552VH38S"],"itemData":{"id":3814,"type":"article-journal","abstract":"The 2016 National Land Cover Database (NLCD) product suite (available on www.mrlc.gov), includes Landsatbased, 30 m resolution products over the conterminous (CO</vt:lpwstr>
  </property>
  <property fmtid="{D5CDD505-2E9C-101B-9397-08002B2CF9AE}" pid="317" name="ZOTERO_BREF_XA6ZprJX1mSb_3">
    <vt:lpwstr>NUS) United States (U.S.) for land cover, urban imperviousness, and tree, shrub, herbaceous and bare ground fractional percentages. The release of NLCD 2016 provides important new information on land change patterns across CONUS from 2001 to 2016. For lan</vt:lpwstr>
  </property>
  <property fmtid="{D5CDD505-2E9C-101B-9397-08002B2CF9AE}" pid="318" name="ZOTERO_BREF_XA6ZprJX1mSb_4">
    <vt:lpwstr>d cover, seven epochs were concurrently generated for years 2001, 2004, 2006, 2008, 2011, 2013, and 2016. Products reveal that land cover change is significant across most land cover classes and time periods. The land cover product was validated using exi</vt:lpwstr>
  </property>
  <property fmtid="{D5CDD505-2E9C-101B-9397-08002B2CF9AE}" pid="319" name="ZOTERO_BREF_XA6ZprJX1mSb_5">
    <vt:lpwstr>sting reference data from the legacy NLCD 2011 accuracy assessment, applied to the 2011 epoch of the NLCD 2016 product line. The legacy and new NLCD 2011 overall accuracies were 82% and 83%, respectively, (standard error (SE) was 0.5%), demonstrating a sm</vt:lpwstr>
  </property>
  <property fmtid="{D5CDD505-2E9C-101B-9397-08002B2CF9AE}" pid="320" name="ZOTERO_BREF_XA6ZprJX1mSb_6">
    <vt:lpwstr>all but significant increase in overall accuracy. Between 2001 and 2016, the CONUS landscape experienced significant change, with almost 8% of the landscape having experienced a land cover change at least once during this period. Nearly 50% of that change</vt:lpwstr>
  </property>
  <property fmtid="{D5CDD505-2E9C-101B-9397-08002B2CF9AE}" pid="321" name="ZOTERO_BREF_XA6ZprJX1mSb_7">
    <vt:lpwstr> involves forest, driven by change agents of harvest, fire, disease and pests that resulted in an overall forest decline, including increasing fragmentation and loss of interior forest. Agricultural change represented 15.9% of the change, with total agric</vt:lpwstr>
  </property>
  <property fmtid="{D5CDD505-2E9C-101B-9397-08002B2CF9AE}" pid="322" name="ZOTERO_BREF_XA6ZprJX1mSb_8">
    <vt:lpwstr>ultural spatial extent showing only a slight increase of 4778 km2, however there was a substantial decline (7.94%) in pasture/hay during this time, transitioning mostly to cultivated crop. Water and wetland change comprised 15.2% of change and represent h</vt:lpwstr>
  </property>
  <property fmtid="{D5CDD505-2E9C-101B-9397-08002B2CF9AE}" pid="323" name="ZOTERO_BREF_XA6ZprJX1mSb_9">
    <vt:lpwstr>ighly dynamic land cover classes from epoch to epoch, heavily influenced by precipitation. Grass and shrub change comprise 14.5% of the total change, with most change resulting from fire. Developed change was the most persistent and permanent land change </vt:lpwstr>
  </property>
  <property fmtid="{D5CDD505-2E9C-101B-9397-08002B2CF9AE}" pid="324" name="ZOTERO_BREF_Yf7HAxtXbiJ3_1">
    <vt:lpwstr>ZOTERO_ITEM CSL_CITATION {"citationID":"TRydmDed","properties":{"formattedCitation":"\\super 18\\nosupersub{}","plainCitation":"18","noteIndex":0},"citationItems":[{"id":1688,"uris":["http://zotero.org/users/7677669/items/XJCYPSKK"],"uri":["http://zotero.</vt:lpwstr>
  </property>
  <property fmtid="{D5CDD505-2E9C-101B-9397-08002B2CF9AE}" pid="325" name="ZOTERO_BREF_Yf7HAxtXbiJ3_10">
    <vt:lpwstr> Photogrammetry and Remote Sensing","language":"en","page":"108-123","source":"DOI.org (Crossref)","title":"A new generation of the United States National Land Cover Database: Requirements, research priorities, design, and implementation strategies","titl</vt:lpwstr>
  </property>
  <property fmtid="{D5CDD505-2E9C-101B-9397-08002B2CF9AE}" pid="326" name="ZOTERO_BREF_Yf7HAxtXbiJ3_11">
    <vt:lpwstr>e-short":"A new generation of the United States National Land Cover Database","volume":"146","author":[{"family":"Yang","given":"Limin"},{"family":"Jin","given":"Suming"},{"family":"Danielson","given":"Patrick"},{"family":"Homer","given":"Collin"},{"famil</vt:lpwstr>
  </property>
  <property fmtid="{D5CDD505-2E9C-101B-9397-08002B2CF9AE}" pid="327" name="ZOTERO_BREF_Yf7HAxtXbiJ3_12">
    <vt:lpwstr>y":"Gass","given":"Leila"},{"family":"Bender","given":"Stacie M."},{"family":"Case","given":"Adam"},{"family":"Costello","given":"Catherine"},{"family":"Dewitz","given":"Jon"},{"family":"Fry","given":"Joyce"},{"family":"Funk","given":"Michelle"},{"family"</vt:lpwstr>
  </property>
  <property fmtid="{D5CDD505-2E9C-101B-9397-08002B2CF9AE}" pid="328" name="ZOTERO_BREF_Yf7HAxtXbiJ3_13">
    <vt:lpwstr>:"Granneman","given":"Brian"},{"family":"Liknes","given":"Greg C."},{"family":"Rigge","given":"Matthew"},{"family":"Xian","given":"George"}],"issued":{"date-parts":[["2018",12]]}}}],"schema":"https://github.com/citation-style-language/schema/raw/master/cs</vt:lpwstr>
  </property>
  <property fmtid="{D5CDD505-2E9C-101B-9397-08002B2CF9AE}" pid="329" name="ZOTERO_BREF_Yf7HAxtXbiJ3_14">
    <vt:lpwstr>l-citation.json"}</vt:lpwstr>
  </property>
  <property fmtid="{D5CDD505-2E9C-101B-9397-08002B2CF9AE}" pid="330" name="ZOTERO_BREF_Yf7HAxtXbiJ3_2">
    <vt:lpwstr>org/users/7677669/items/XJCYPSKK"],"itemData":{"id":1688,"type":"article-journal","abstract":"The U.S. Geological Survey (USGS), in partnership with several federal agencies, has developed and released four National Land Cover Database (NLCD) products ove</vt:lpwstr>
  </property>
  <property fmtid="{D5CDD505-2E9C-101B-9397-08002B2CF9AE}" pid="331" name="ZOTERO_BREF_Yf7HAxtXbiJ3_3">
    <vt:lpwstr>r the past two decades: NLCD 1992, 2001, 2006, and 2011. These products provide spatially explicit and reliable information on the Nation’s land cover and land cover change. To continue the legacy of NLCD and further establish a long-term monitoring capab</vt:lpwstr>
  </property>
  <property fmtid="{D5CDD505-2E9C-101B-9397-08002B2CF9AE}" pid="332" name="ZOTERO_BREF_Yf7HAxtXbiJ3_4">
    <vt:lpwstr>ility for the Nation’s land resources, the USGS has designed a new generation of NLCD products named NLCD 2016. The NLCD 2016 design aims to provide innovative, consistent, and robust methodologies for production of a multi-temporal land cover and land co</vt:lpwstr>
  </property>
  <property fmtid="{D5CDD505-2E9C-101B-9397-08002B2CF9AE}" pid="333" name="ZOTERO_BREF_Yf7HAxtXbiJ3_5">
    <vt:lpwstr>ver change database from 2001 to 2016 at 2–3-year intervals. Comprehensive research was conducted and resulted in developed strategies for NLCD 2016: a streamlined process for assembling and preprocessing Landsat imagery and geospatial ancillary datasets;</vt:lpwstr>
  </property>
  <property fmtid="{D5CDD505-2E9C-101B-9397-08002B2CF9AE}" pid="334" name="ZOTERO_BREF_Yf7HAxtXbiJ3_6">
    <vt:lpwstr> a multi-source integrated training data development and decision-tree based land cover classifications; a temporally, spectrally, and spatially integrated land cover change analysis strategy; a hierarchical theme-based post-classification and integration</vt:lpwstr>
  </property>
  <property fmtid="{D5CDD505-2E9C-101B-9397-08002B2CF9AE}" pid="335" name="ZOTERO_BREF_Yf7HAxtXbiJ3_7">
    <vt:lpwstr> protocol for generating land cover and change products; a continuous fields biophysical parameters modeling method; and an automated scripted operational system for the NLCD 2016 production. The performance of the developed strategies and methods were te</vt:lpwstr>
  </property>
  <property fmtid="{D5CDD505-2E9C-101B-9397-08002B2CF9AE}" pid="336" name="ZOTERO_BREF_Yf7HAxtXbiJ3_8">
    <vt:lpwstr>sted in twenty World Reference System-2 path/row throughout the conterminous U.S. An overall agreement ranging from 71% to 97% between land cover classification and reference data was achieved for all tested area and all years. Results from this study con</vt:lpwstr>
  </property>
  <property fmtid="{D5CDD505-2E9C-101B-9397-08002B2CF9AE}" pid="337" name="ZOTERO_BREF_Yf7HAxtXbiJ3_9">
    <vt:lpwstr>firm the robustness of this comprehensive and highly automated procedure for NLCD 2016 operational mapping.","container-title":"ISPRS Journal of Photogrammetry and Remote Sensing","DOI":"10/gf5zr8","ISSN":"09242716","journalAbbreviation":"ISPRS Journal of</vt:lpwstr>
  </property>
  <property fmtid="{D5CDD505-2E9C-101B-9397-08002B2CF9AE}" pid="338" name="ZOTERO_BREF_b5sFcY0tmF7j_1">
    <vt:lpwstr>ZOTERO_ITEM CSL_CITATION {"citationID":"41dymMND","properties":{"formattedCitation":"\\super 2\\nosupersub{}","plainCitation":"2","noteIndex":0},"citationItems":[{"id":2347,"uris":["http://zotero.org/users/7677669/items/MXAC6VZ7"],"uri":["http://zotero.or</vt:lpwstr>
  </property>
  <property fmtid="{D5CDD505-2E9C-101B-9397-08002B2CF9AE}" pid="339" name="ZOTERO_BREF_b5sFcY0tmF7j_2">
    <vt:lpwstr>g/users/7677669/items/MXAC6VZ7"],"itemData":{"id":2347,"type":"article-journal","container-title":"Nature","DOI":"10/nnp","ISSN":"0028-0836, 1476-4687","issue":"7401","journalAbbreviation":"Nature","language":"en","page":"59-67","source":"DOI.org (Crossre</vt:lpwstr>
  </property>
  <property fmtid="{D5CDD505-2E9C-101B-9397-08002B2CF9AE}" pid="340" name="ZOTERO_BREF_b5sFcY0tmF7j_3">
    <vt:lpwstr>f)","title":"Biodiversity loss and its impact on humanity","volume":"486","author":[{"family":"Cardinale","given":"Bradley J."},{"family":"Duffy","given":"J. Emmett"},{"family":"Gonzalez","given":"Andrew"},{"family":"Hooper","given":"David U."},{"family":</vt:lpwstr>
  </property>
  <property fmtid="{D5CDD505-2E9C-101B-9397-08002B2CF9AE}" pid="341" name="ZOTERO_BREF_b5sFcY0tmF7j_4">
    <vt:lpwstr>"Perrings","given":"Charles"},{"family":"Venail","given":"Patrick"},{"family":"Narwani","given":"Anita"},{"family":"Mace","given":"Georgina M."},{"family":"Tilman","given":"David"},{"family":"Wardle","given":"David A."},{"family":"Kinzig","given":"Ann P."</vt:lpwstr>
  </property>
  <property fmtid="{D5CDD505-2E9C-101B-9397-08002B2CF9AE}" pid="342" name="ZOTERO_BREF_b5sFcY0tmF7j_5">
    <vt:lpwstr>},{"family":"Daily","given":"Gretchen C."},{"family":"Loreau","given":"Michel"},{"family":"Grace","given":"James B."},{"family":"Larigauderie","given":"Anne"},{"family":"Srivastava","given":"Diane S."},{"family":"Naeem","given":"Shahid"}],"issued":{"date-</vt:lpwstr>
  </property>
  <property fmtid="{D5CDD505-2E9C-101B-9397-08002B2CF9AE}" pid="343" name="ZOTERO_BREF_b5sFcY0tmF7j_6">
    <vt:lpwstr>parts":[["2012",6,7]]}}}],"schema":"https://github.com/citation-style-language/schema/raw/master/csl-citation.json"}</vt:lpwstr>
  </property>
  <property fmtid="{D5CDD505-2E9C-101B-9397-08002B2CF9AE}" pid="344" name="ZOTERO_BREF_bnO0IwYRKox1_1">
    <vt:lpwstr>ZOTERO_ITEM CSL_CITATION {"citationID":"yKPYUz7N","properties":{"formattedCitation":"\\super 34\\uc0\\u8211{}36\\nosupersub{}","plainCitation":"34–36","noteIndex":0},"citationItems":[{"id":2294,"uris":["http://zotero.org/users/7677669/items/9DHELLP5"],"ur</vt:lpwstr>
  </property>
  <property fmtid="{D5CDD505-2E9C-101B-9397-08002B2CF9AE}" pid="345" name="ZOTERO_BREF_bnO0IwYRKox1_10">
    <vt:lpwstr>Observer Effects in the North American Breeding Bird Survey","volume":"113","author":[{"family":"Kendall","given":"William L."},{"family":"Peterjohn","given":"Bruce G."},{"family":"Sauer","given":"John R."}],"issued":{"date-parts":[["1996",10]]}}},{"id":2</vt:lpwstr>
  </property>
  <property fmtid="{D5CDD505-2E9C-101B-9397-08002B2CF9AE}" pid="346" name="ZOTERO_BREF_bnO0IwYRKox1_11">
    <vt:lpwstr>140,"uris":["http://zotero.org/users/7677669/items/BCQEJY76"],"uri":["http://zotero.org/users/7677669/items/BCQEJY76"],"itemData":{"id":2140,"type":"article-journal","abstract":"Because count data collected in many bird surveys are only an index to popula</vt:lpwstr>
  </property>
  <property fmtid="{D5CDD505-2E9C-101B-9397-08002B2CF9AE}" pid="347" name="ZOTERO_BREF_bnO0IwYRKox1_12">
    <vt:lpwstr>tion size, factors that can influence the counts must be identified and incorporated into analyses. Observer quality is often ignored in analyses of population changes from survey data, but observers differ in methods and capabilities and, hence, tend to </vt:lpwstr>
  </property>
  <property fmtid="{D5CDD505-2E9C-101B-9397-08002B2CF9AE}" pid="348" name="ZOTERO_BREF_bnO0IwYRKox1_13">
    <vt:lpwstr>count different numbers of birds. We assess the consequences of between-observer differences in counts for estimation of population trends in the North American Breeding Bird Survey. Observer differences in numbers of birds counted were found in 50% of th</vt:lpwstr>
  </property>
  <property fmtid="{D5CDD505-2E9C-101B-9397-08002B2CF9AE}" pid="349" name="ZOTERO_BREF_bnO0IwYRKox1_14">
    <vt:lpwstr>e 369 species we examined. For many species, observers in later years tended to count more birds than observers in earlier years, suggesting an increase in observer quality over time. Analysis of population trends from 1966 through 1991 indicates that fai</vt:lpwstr>
  </property>
  <property fmtid="{D5CDD505-2E9C-101B-9397-08002B2CF9AE}" pid="350" name="ZOTERO_BREF_bnO0IwYRKox1_15">
    <vt:lpwstr>lure to include observers as covariables in the analysis results in an overly optimistic view of population trends. Received 8 March 1993, accepted 24 October 1993.","container-title":"The Auk","DOI":"10/ghm2mp","ISSN":"00048038, 19384254","issue":"1","jo</vt:lpwstr>
  </property>
  <property fmtid="{D5CDD505-2E9C-101B-9397-08002B2CF9AE}" pid="351" name="ZOTERO_BREF_bnO0IwYRKox1_16">
    <vt:lpwstr>urnalAbbreviation":"The Auk","language":"en","page":"50-62","source":"DOI.org (Crossref)","title":"Observer Differences in the North American Breeding Bird Survey","volume":"111","author":[{"family":"Sauer","given":"John R."},{"family":"Peterjohn","given"</vt:lpwstr>
  </property>
  <property fmtid="{D5CDD505-2E9C-101B-9397-08002B2CF9AE}" pid="352" name="ZOTERO_BREF_bnO0IwYRKox1_17">
    <vt:lpwstr>:"Bruce G."},{"family":"Link","given":"William A."}],"issued":{"date-parts":[["1994",1]]}}}],"schema":"https://github.com/citation-style-language/schema/raw/master/csl-citation.json"}</vt:lpwstr>
  </property>
  <property fmtid="{D5CDD505-2E9C-101B-9397-08002B2CF9AE}" pid="353" name="ZOTERO_BREF_bnO0IwYRKox1_2">
    <vt:lpwstr>i":["http://zotero.org/users/7677669/items/9DHELLP5"],"itemData":{"id":2294,"type":"article-journal","abstract":"Methods Two models were used to test the effect of observer experience: (1) assuming that effects of observer naïvety operate only in the firs</vt:lpwstr>
  </property>
  <property fmtid="{D5CDD505-2E9C-101B-9397-08002B2CF9AE}" pid="354" name="ZOTERO_BREF_bnO0IwYRKox1_3">
    <vt:lpwstr>t year, and express experience as a binomial variable; (2) assuming effects of experience improve year-on-year, and express as a continuous variable. For each model, experience was included in annual site-by-year log-linear models with Poisson error terms</vt:lpwstr>
  </property>
  <property fmtid="{D5CDD505-2E9C-101B-9397-08002B2CF9AE}" pid="355" name="ZOTERO_BREF_bnO0IwYRKox1_4">
    <vt:lpwstr>.\nResults Significant observer-experience effects were found for up to half of the species analysed depending on the model. However, there were no patterns in the direction of these negative effects. Importantly, including observer experience in analyses</vt:lpwstr>
  </property>
  <property fmtid="{D5CDD505-2E9C-101B-9397-08002B2CF9AE}" pid="356" name="ZOTERO_BREF_bnO0IwYRKox1_5">
    <vt:lpwstr> of population trends significantly affected estimates of change in only one of the 76 species tested.\nConclusions For Breeding Bird Survey data in England, there is no consistent first-time observerexperience effect across species and including observer</vt:lpwstr>
  </property>
  <property fmtid="{D5CDD505-2E9C-101B-9397-08002B2CF9AE}" pid="357" name="ZOTERO_BREF_bnO0IwYRKox1_6">
    <vt:lpwstr> experience in the population models is unlikely to improve population estimates.","container-title":"Bird Study","DOI":"10.1080/00063650903440648","ISSN":"0006-3657, 1944-6705","issue":"2","journalAbbreviation":"Bird Study","language":"en","page":"129-14</vt:lpwstr>
  </property>
  <property fmtid="{D5CDD505-2E9C-101B-9397-08002B2CF9AE}" pid="358" name="ZOTERO_BREF_bnO0IwYRKox1_7">
    <vt:lpwstr>1","source":"DOI.org (Crossref)","title":"The effect of observer experience on English Breeding Bird Survey population trends","volume":"57","author":[{"family":"Eglington","given":"Sarah M."},{"family":"Davis","given":"Sarah E."},{"family":"Joys","given"</vt:lpwstr>
  </property>
  <property fmtid="{D5CDD505-2E9C-101B-9397-08002B2CF9AE}" pid="359" name="ZOTERO_BREF_bnO0IwYRKox1_8">
    <vt:lpwstr>:"Andrew C."},{"family":"Chamberlain","given":"Dan E."},{"family":"Noble","given":"David G."}],"issued":{"date-parts":[["2010",5,1]]}}},{"id":2870,"uris":["http://zotero.org/users/7677669/items/8T3NAA6V"],"uri":["http://zotero.org/users/7677669/items/8T3N</vt:lpwstr>
  </property>
  <property fmtid="{D5CDD505-2E9C-101B-9397-08002B2CF9AE}" pid="360" name="ZOTERO_BREF_bnO0IwYRKox1_9">
    <vt:lpwstr>AA6V"],"itemData":{"id":2870,"type":"article-journal","container-title":"The Auk","DOI":"10/gdm92p","ISSN":"00048038, 19384254","issue":"4","journalAbbreviation":"The Auk","language":"en","page":"823-829","source":"DOI.org (Crossref)","title":"First-Time </vt:lpwstr>
  </property>
  <property fmtid="{D5CDD505-2E9C-101B-9397-08002B2CF9AE}" pid="361" name="ZOTERO_BREF_c2MZNnGXm5GT_1">
    <vt:lpwstr>ZOTERO_ITEM CSL_CITATION {"citationID":"Twd8veLX","properties":{"formattedCitation":"\\super 38\\nosupersub{}","plainCitation":"38","noteIndex":0},"citationItems":[{"id":1848,"uris":["http://zotero.org/users/7677669/items/8FUS8QFR"],"uri":["http://zotero.</vt:lpwstr>
  </property>
  <property fmtid="{D5CDD505-2E9C-101B-9397-08002B2CF9AE}" pid="362" name="ZOTERO_BREF_c2MZNnGXm5GT_2">
    <vt:lpwstr>org/users/7677669/items/8FUS8QFR"],"itemData":{"id":1848,"type":"article-journal","abstract":"Three commonly used measures o f diversity. Simpson's index, Shannon's entropy, and the total number o f species, are related t o Renyi's definition o f a genera</vt:lpwstr>
  </property>
  <property fmtid="{D5CDD505-2E9C-101B-9397-08002B2CF9AE}" pid="363" name="ZOTERO_BREF_c2MZNnGXm5GT_3">
    <vt:lpwstr>lized entropy. A unified concept o f diversity is presented, according to which there is a continuum o f possible diversity measures. I n a sense which becomes apparent, these measures provide estimates o f the effective number of species present, and dif</vt:lpwstr>
  </property>
  <property fmtid="{D5CDD505-2E9C-101B-9397-08002B2CF9AE}" pid="364" name="ZOTERO_BREF_c2MZNnGXm5GT_4">
    <vt:lpwstr>fer only in their tendency to include or to ignore the relatively rarer species. The notion o f the diversity o f a community as opposed t o that o f a sample is examined, and is related t o the asymptotic f o r m o f the species-abundance curve. A new an</vt:lpwstr>
  </property>
  <property fmtid="{D5CDD505-2E9C-101B-9397-08002B2CF9AE}" pid="365" name="ZOTERO_BREF_c2MZNnGXm5GT_5">
    <vt:lpwstr>d plausible definition o f evenness is derived.","container-title":"Ecology","DOI":"10/d42q4v","ISSN":"00129658","issue":"2","language":"en","page":"427-432","source":"DOI.org (Crossref)","title":"Diversity and Evenness: A Unifying Notation and Its Conseq</vt:lpwstr>
  </property>
  <property fmtid="{D5CDD505-2E9C-101B-9397-08002B2CF9AE}" pid="366" name="ZOTERO_BREF_c2MZNnGXm5GT_6">
    <vt:lpwstr>uences","title-short":"Diversity and Evenness","volume":"54","author":[{"family":"Hill","given":"M. O."}],"issued":{"date-parts":[["1973",3]]}}}],"schema":"https://github.com/citation-style-language/schema/raw/master/csl-citation.json"}</vt:lpwstr>
  </property>
  <property fmtid="{D5CDD505-2E9C-101B-9397-08002B2CF9AE}" pid="367" name="ZOTERO_BREF_cW3INQQlytWT_1">
    <vt:lpwstr>ZOTERO_ITEM CSL_CITATION {"citationID":"3PE0Hy6k","properties":{"formattedCitation":"\\super 20,21\\nosupersub{}","plainCitation":"20,21","noteIndex":0},"citationItems":[{"id":2196,"uris":["http://zotero.org/users/7677669/items/NNSANFDA"],"uri":["http://z</vt:lpwstr>
  </property>
  <property fmtid="{D5CDD505-2E9C-101B-9397-08002B2CF9AE}" pid="368" name="ZOTERO_BREF_cW3INQQlytWT_10">
    <vt:lpwstr>},{"family":"La Sorte","given":"Frank A."},{"family":"Nilon","given":"Charles H."},{"family":"Katti","given":"Madhusudan"},{"family":"Goddard","given":"Mark A."},{"family":"Lepczyk","given":"Christopher A."},{"family":"Warren","given":"Paige S."},{"family</vt:lpwstr>
  </property>
  <property fmtid="{D5CDD505-2E9C-101B-9397-08002B2CF9AE}" pid="369" name="ZOTERO_BREF_cW3INQQlytWT_11">
    <vt:lpwstr>":"Williams","given":"Nicholas S. G."},{"family":"Cilliers","given":"Sarel"},{"family":"Clarkson","given":"Bruce"},{"family":"Dobbs","given":"Cynnamon"},{"family":"Dolan","given":"Rebecca"},{"family":"Hedblom","given":"Marcus"},{"family":"Klotz","given":"</vt:lpwstr>
  </property>
  <property fmtid="{D5CDD505-2E9C-101B-9397-08002B2CF9AE}" pid="370" name="ZOTERO_BREF_cW3INQQlytWT_12">
    <vt:lpwstr>Stefan"},{"family":"Kooijmans","given":"Jip Louwe"},{"family":"Kühn","given":"Ingolf"},{"family":"MacGregor-Fors","given":"Ian"},{"family":"McDonnell","given":"Mark"},{"family":"Mörtberg","given":"Ulla"},{"family":"Pyšek","given":"Petr"},{"family":"Sieber</vt:lpwstr>
  </property>
  <property fmtid="{D5CDD505-2E9C-101B-9397-08002B2CF9AE}" pid="371" name="ZOTERO_BREF_cW3INQQlytWT_13">
    <vt:lpwstr>t","given":"Stefan"},{"family":"Sushinsky","given":"Jessica"},{"family":"Werner","given":"Peter"},{"family":"Winter","given":"Marten"}],"issued":{"date-parts":[["2014",4,7]]}}},{"id":2866,"uris":["http://zotero.org/users/7677669/items/N77PPD5M"],"uri":["h</vt:lpwstr>
  </property>
  <property fmtid="{D5CDD505-2E9C-101B-9397-08002B2CF9AE}" pid="372" name="ZOTERO_BREF_cW3INQQlytWT_14">
    <vt:lpwstr>ttp://zotero.org/users/7677669/items/N77PPD5M"],"itemData":{"id":2866,"type":"article-journal","container-title":"Nature Ecology &amp; Evolution","DOI":"10/gcz8g4","ISSN":"2397-334X","issue":"8","journalAbbreviation":"Nat Ecol Evol","language":"en","page":"11</vt:lpwstr>
  </property>
  <property fmtid="{D5CDD505-2E9C-101B-9397-08002B2CF9AE}" pid="373" name="ZOTERO_BREF_cW3INQQlytWT_15">
    <vt:lpwstr>29-1135","source":"DOI.org (Crossref)","title":"Biodiversity at risk under future cropland expansion and intensification","volume":"1","author":[{"family":"Kehoe","given":"Laura"},{"family":"Romero-Muñoz","given":"Alfredo"},{"family":"Polaina","given":"Es</vt:lpwstr>
  </property>
  <property fmtid="{D5CDD505-2E9C-101B-9397-08002B2CF9AE}" pid="374" name="ZOTERO_BREF_cW3INQQlytWT_16">
    <vt:lpwstr>ter"},{"family":"Estes","given":"Lyndon"},{"family":"Kreft","given":"Holger"},{"family":"Kuemmerle","given":"Tobias"}],"issued":{"date-parts":[["2017",8]]}}}],"schema":"https://github.com/citation-style-language/schema/raw/master/csl-citation.json"}</vt:lpwstr>
  </property>
  <property fmtid="{D5CDD505-2E9C-101B-9397-08002B2CF9AE}" pid="375" name="ZOTERO_BREF_cW3INQQlytWT_2">
    <vt:lpwstr>otero.org/users/7677669/items/NNSANFDA"],"itemData":{"id":2196,"type":"article-journal","abstract":"Urbanization contributes to the loss of the world's biodiversity and the homogenization of its biota. However, comparative studies of urban biodiversity le</vt:lpwstr>
  </property>
  <property fmtid="{D5CDD505-2E9C-101B-9397-08002B2CF9AE}" pid="376" name="ZOTERO_BREF_cW3INQQlytWT_3">
    <vt:lpwstr>ading to robust generalities of the status and drivers of biodiversity in cities at the global scale are lacking. Here, we compiled the largest global dataset to date of two diverse taxa in cities: birds (54 cities) and plants (110 cities). We found that </vt:lpwstr>
  </property>
  <property fmtid="{D5CDD505-2E9C-101B-9397-08002B2CF9AE}" pid="377" name="ZOTERO_BREF_cW3INQQlytWT_4">
    <vt:lpwstr>the majority of urban bird and plant species are native in the world's cities. Few plants and birds are cosmopolitan, the most common being\n              Columba livia\n              and\n              Poa annua\n              . The density of bird and p</vt:lpwstr>
  </property>
  <property fmtid="{D5CDD505-2E9C-101B-9397-08002B2CF9AE}" pid="378" name="ZOTERO_BREF_cW3INQQlytWT_5">
    <vt:lpwstr>lant species (the number of species per km\n              2\n              ) has declined substantially: only 8% of native bird and 25% of native plant species are currently present compared with estimates of non-urban density of species. The current dens</vt:lpwstr>
  </property>
  <property fmtid="{D5CDD505-2E9C-101B-9397-08002B2CF9AE}" pid="379" name="ZOTERO_BREF_cW3INQQlytWT_6">
    <vt:lpwstr>ity of species in cities and the loss in density of species was best explained by anthropogenic features (landcover, city age) rather than by non-anthropogenic factors (geography, climate, topography). As urbanization continues to expand, efforts directed</vt:lpwstr>
  </property>
  <property fmtid="{D5CDD505-2E9C-101B-9397-08002B2CF9AE}" pid="380" name="ZOTERO_BREF_cW3INQQlytWT_7">
    <vt:lpwstr> towards the conservation of intact vegetation within urban landscapes could support higher concentrations of both bird and plant species. Despite declines in the density of species, cities still retain endemic native species, thus providing opportunities</vt:lpwstr>
  </property>
  <property fmtid="{D5CDD505-2E9C-101B-9397-08002B2CF9AE}" pid="381" name="ZOTERO_BREF_cW3INQQlytWT_8">
    <vt:lpwstr> for regional and global biodiversity conservation, restoration and education.","container-title":"Proceedings of the Royal Society B: Biological Sciences","DOI":"10/f22fd3","ISSN":"0962-8452, 1471-2954","issue":"1780","journalAbbreviation":"Proc. R. Soc.</vt:lpwstr>
  </property>
  <property fmtid="{D5CDD505-2E9C-101B-9397-08002B2CF9AE}" pid="382" name="ZOTERO_BREF_cW3INQQlytWT_9">
    <vt:lpwstr> B.","language":"en","page":"20133330","source":"DOI.org (Crossref)","title":"A global analysis of the impacts of urbanization on bird and plant diversity reveals key anthropogenic drivers","volume":"281","author":[{"family":"Aronson","given":"Myla F. J."</vt:lpwstr>
  </property>
  <property fmtid="{D5CDD505-2E9C-101B-9397-08002B2CF9AE}" pid="383" name="ZOTERO_BREF_cjRc7DsyQZgs_1">
    <vt:lpwstr>ZOTERO_ITEM CSL_CITATION {"citationID":"e1awI8Bq","properties":{"formattedCitation":"\\super 19\\nosupersub{}","plainCitation":"19","noteIndex":0},"citationItems":[{"id":3905,"uris":["http://zotero.org/users/7677669/items/MKQWIA4X"],"uri":["http://zotero.</vt:lpwstr>
  </property>
  <property fmtid="{D5CDD505-2E9C-101B-9397-08002B2CF9AE}" pid="384" name="ZOTERO_BREF_cjRc7DsyQZgs_2">
    <vt:lpwstr>org/users/7677669/items/MKQWIA4X"],"itemData":{"id":3905,"type":"webpage","title":"PRISM Climate Data","URL":"http://prism.oregonstate.edu","author":[{"family":"PRISM Climate Group","given":"Oregon State University"}],"issued":{"date-parts":[["2019"]]}}}]</vt:lpwstr>
  </property>
  <property fmtid="{D5CDD505-2E9C-101B-9397-08002B2CF9AE}" pid="385" name="ZOTERO_BREF_cjRc7DsyQZgs_3">
    <vt:lpwstr>,"schema":"https://github.com/citation-style-language/schema/raw/master/csl-citation.json"}</vt:lpwstr>
  </property>
  <property fmtid="{D5CDD505-2E9C-101B-9397-08002B2CF9AE}" pid="386" name="ZOTERO_BREF_dSCPmre5WW35_1">
    <vt:lpwstr/>
  </property>
  <property fmtid="{D5CDD505-2E9C-101B-9397-08002B2CF9AE}" pid="387" name="ZOTERO_BREF_dSCPmre5WW35_10">
    <vt:lpwstr/>
  </property>
  <property fmtid="{D5CDD505-2E9C-101B-9397-08002B2CF9AE}" pid="388" name="ZOTERO_BREF_dSCPmre5WW35_11">
    <vt:lpwstr/>
  </property>
  <property fmtid="{D5CDD505-2E9C-101B-9397-08002B2CF9AE}" pid="389" name="ZOTERO_BREF_dSCPmre5WW35_12">
    <vt:lpwstr/>
  </property>
  <property fmtid="{D5CDD505-2E9C-101B-9397-08002B2CF9AE}" pid="390" name="ZOTERO_BREF_dSCPmre5WW35_13">
    <vt:lpwstr/>
  </property>
  <property fmtid="{D5CDD505-2E9C-101B-9397-08002B2CF9AE}" pid="391" name="ZOTERO_BREF_dSCPmre5WW35_2">
    <vt:lpwstr/>
  </property>
  <property fmtid="{D5CDD505-2E9C-101B-9397-08002B2CF9AE}" pid="392" name="ZOTERO_BREF_dSCPmre5WW35_3">
    <vt:lpwstr/>
  </property>
  <property fmtid="{D5CDD505-2E9C-101B-9397-08002B2CF9AE}" pid="393" name="ZOTERO_BREF_dSCPmre5WW35_4">
    <vt:lpwstr/>
  </property>
  <property fmtid="{D5CDD505-2E9C-101B-9397-08002B2CF9AE}" pid="394" name="ZOTERO_BREF_dSCPmre5WW35_5">
    <vt:lpwstr/>
  </property>
  <property fmtid="{D5CDD505-2E9C-101B-9397-08002B2CF9AE}" pid="395" name="ZOTERO_BREF_dSCPmre5WW35_6">
    <vt:lpwstr/>
  </property>
  <property fmtid="{D5CDD505-2E9C-101B-9397-08002B2CF9AE}" pid="396" name="ZOTERO_BREF_dSCPmre5WW35_7">
    <vt:lpwstr/>
  </property>
  <property fmtid="{D5CDD505-2E9C-101B-9397-08002B2CF9AE}" pid="397" name="ZOTERO_BREF_dSCPmre5WW35_8">
    <vt:lpwstr/>
  </property>
  <property fmtid="{D5CDD505-2E9C-101B-9397-08002B2CF9AE}" pid="398" name="ZOTERO_BREF_dSCPmre5WW35_9">
    <vt:lpwstr/>
  </property>
  <property fmtid="{D5CDD505-2E9C-101B-9397-08002B2CF9AE}" pid="399" name="ZOTERO_BREF_dtgDCJE9Yswx_1">
    <vt:lpwstr/>
  </property>
  <property fmtid="{D5CDD505-2E9C-101B-9397-08002B2CF9AE}" pid="400" name="ZOTERO_BREF_f50REOQI8RSC_1">
    <vt:lpwstr>ZOTERO_ITEM CSL_CITATION {"citationID":"WVdqulVf","properties":{"formattedCitation":"\\super 35,36\\nosupersub{}","plainCitation":"35,36","noteIndex":0},"citationItems":[{"id":2870,"uris":["http://zotero.org/users/7677669/items/8T3NAA6V"],"uri":["http://z</vt:lpwstr>
  </property>
  <property fmtid="{D5CDD505-2E9C-101B-9397-08002B2CF9AE}" pid="401" name="ZOTERO_BREF_f50REOQI8RSC_10">
    <vt:lpwstr>R."},{"family":"Peterjohn","given":"Bruce G."},{"family":"Link","given":"William A."}],"issued":{"date-parts":[["1994",1]]}}}],"schema":"https://github.com/citation-style-language/schema/raw/master/csl-citation.json"}</vt:lpwstr>
  </property>
  <property fmtid="{D5CDD505-2E9C-101B-9397-08002B2CF9AE}" pid="402" name="ZOTERO_BREF_f50REOQI8RSC_2">
    <vt:lpwstr>otero.org/users/7677669/items/8T3NAA6V"],"itemData":{"id":2870,"type":"article-journal","container-title":"The Auk","DOI":"10/gdm92p","ISSN":"00048038, 19384254","issue":"4","journalAbbreviation":"The Auk","language":"en","page":"823-829","source":"DOI.or</vt:lpwstr>
  </property>
  <property fmtid="{D5CDD505-2E9C-101B-9397-08002B2CF9AE}" pid="403" name="ZOTERO_BREF_f50REOQI8RSC_3">
    <vt:lpwstr>g (Crossref)","title":"First-Time Observer Effects in the North American Breeding Bird Survey","volume":"113","author":[{"family":"Kendall","given":"William L."},{"family":"Peterjohn","given":"Bruce G."},{"family":"Sauer","given":"John R."}],"issued":{"da</vt:lpwstr>
  </property>
  <property fmtid="{D5CDD505-2E9C-101B-9397-08002B2CF9AE}" pid="404" name="ZOTERO_BREF_f50REOQI8RSC_4">
    <vt:lpwstr>te-parts":[["1996",10]]}}},{"id":2140,"uris":["http://zotero.org/users/7677669/items/BCQEJY76"],"uri":["http://zotero.org/users/7677669/items/BCQEJY76"],"itemData":{"id":2140,"type":"article-journal","abstract":"Because count data collected in many bird s</vt:lpwstr>
  </property>
  <property fmtid="{D5CDD505-2E9C-101B-9397-08002B2CF9AE}" pid="405" name="ZOTERO_BREF_f50REOQI8RSC_5">
    <vt:lpwstr>urveys are only an index to population size, factors that can influence the counts must be identified and incorporated into analyses. Observer quality is often ignored in analyses of population changes from survey data, but observers differ in methods and</vt:lpwstr>
  </property>
  <property fmtid="{D5CDD505-2E9C-101B-9397-08002B2CF9AE}" pid="406" name="ZOTERO_BREF_f50REOQI8RSC_6">
    <vt:lpwstr> capabilities and, hence, tend to count different numbers of birds. We assess the consequences of between-observer differences in counts for estimation of population trends in the North American Breeding Bird Survey. Observer differences in numbers of bir</vt:lpwstr>
  </property>
  <property fmtid="{D5CDD505-2E9C-101B-9397-08002B2CF9AE}" pid="407" name="ZOTERO_BREF_f50REOQI8RSC_7">
    <vt:lpwstr>ds counted were found in 50% of the 369 species we examined. For many species, observers in later years tended to count more birds than observers in earlier years, suggesting an increase in observer quality over time. Analysis of population trends from 19</vt:lpwstr>
  </property>
  <property fmtid="{D5CDD505-2E9C-101B-9397-08002B2CF9AE}" pid="408" name="ZOTERO_BREF_f50REOQI8RSC_8">
    <vt:lpwstr>66 through 1991 indicates that failure to include observers as covariables in the analysis results in an overly optimistic view of population trends. Received 8 March 1993, accepted 24 October 1993.","container-title":"The Auk","DOI":"10/ghm2mp","ISSN":"0</vt:lpwstr>
  </property>
  <property fmtid="{D5CDD505-2E9C-101B-9397-08002B2CF9AE}" pid="409" name="ZOTERO_BREF_f50REOQI8RSC_9">
    <vt:lpwstr>0048038, 19384254","issue":"1","journalAbbreviation":"The Auk","language":"en","page":"50-62","source":"DOI.org (Crossref)","title":"Observer Differences in the North American Breeding Bird Survey","volume":"111","author":[{"family":"Sauer","given":"John </vt:lpwstr>
  </property>
  <property fmtid="{D5CDD505-2E9C-101B-9397-08002B2CF9AE}" pid="410" name="ZOTERO_BREF_fNcpCixuCipU_1">
    <vt:lpwstr>ZOTERO_ITEM CSL_CITATION {"citationID":"CsUVrrkf","properties":{"formattedCitation":"\\super 9,10\\nosupersub{}","plainCitation":"9,10","noteIndex":0},"citationItems":[{"id":3152,"uris":["http://zotero.org/users/7677669/items/B7QRT9ET"],"uri":["http://zot</vt:lpwstr>
  </property>
  <property fmtid="{D5CDD505-2E9C-101B-9397-08002B2CF9AE}" pid="411" name="ZOTERO_BREF_fNcpCixuCipU_2">
    <vt:lpwstr>ero.org/users/7677669/items/B7QRT9ET"],"itemData":{"id":3152,"type":"article-journal","container-title":"Trends in Ecology &amp; Evolution","DOI":"10/fnd7xb","ISSN":"01695347","issue":"3","journalAbbreviation":"Trends in Ecology &amp; Evolution","language":"en","</vt:lpwstr>
  </property>
  <property fmtid="{D5CDD505-2E9C-101B-9397-08002B2CF9AE}" pid="412" name="ZOTERO_BREF_fNcpCixuCipU_3">
    <vt:lpwstr>page":"179-188","source":"DOI.org (Crossref)","title":"Time for a change: dynamic urban ecology","title-short":"Time for a change","volume":"27","author":[{"family":"Ramalho","given":"Cristina E."},{"family":"Hobbs","given":"Richard J."}],"issued":{"date-</vt:lpwstr>
  </property>
  <property fmtid="{D5CDD505-2E9C-101B-9397-08002B2CF9AE}" pid="413" name="ZOTERO_BREF_fNcpCixuCipU_4">
    <vt:lpwstr>parts":[["2012",3]]}}},{"id":3112,"uris":["http://zotero.org/users/7677669/items/Q8WVSGKL"],"uri":["http://zotero.org/users/7677669/items/Q8WVSGKL"],"itemData":{"id":3112,"type":"article-journal","container-title":"Science","language":"en","page":"262-270</vt:lpwstr>
  </property>
  <property fmtid="{D5CDD505-2E9C-101B-9397-08002B2CF9AE}" pid="414" name="ZOTERO_BREF_fNcpCixuCipU_5">
    <vt:lpwstr>","source":"Zotero","title":"The Strategy of Ecosystem Development","volume":"164","author":[{"family":"Odum","given":"Eugene P"}],"issued":{"date-parts":[["1969"]]}}}],"schema":"https://github.com/citation-style-language/schema/raw/master/csl-citation.js</vt:lpwstr>
  </property>
  <property fmtid="{D5CDD505-2E9C-101B-9397-08002B2CF9AE}" pid="415" name="ZOTERO_BREF_fNcpCixuCipU_6">
    <vt:lpwstr>on"}</vt:lpwstr>
  </property>
  <property fmtid="{D5CDD505-2E9C-101B-9397-08002B2CF9AE}" pid="416" name="ZOTERO_BREF_jLvNMak9mXg6_1">
    <vt:lpwstr>ZOTERO_ITEM CSL_CITATION {"citationID":"G9uHG7ta","properties":{"formattedCitation":"\\super 29\\uc0\\u8211{}31\\nosupersub{}","plainCitation":"29–31","noteIndex":0},"citationItems":[{"id":3983,"uris":["http://zotero.org/users/7677669/items/KMWCNQV2"],"ur</vt:lpwstr>
  </property>
  <property fmtid="{D5CDD505-2E9C-101B-9397-08002B2CF9AE}" pid="417" name="ZOTERO_BREF_jLvNMak9mXg6_2">
    <vt:lpwstr>i":["http://zotero.org/users/7677669/items/KMWCNQV2"],"itemData":{"id":3983,"type":"article-journal","container-title":"The R Journal","DOI":"10.32614/RJ-2018-009","issue":"1","page":"439–446","title":"Simple Features for R: Standardized Support for Spati</vt:lpwstr>
  </property>
  <property fmtid="{D5CDD505-2E9C-101B-9397-08002B2CF9AE}" pid="418" name="ZOTERO_BREF_jLvNMak9mXg6_3">
    <vt:lpwstr>al Vector Data","volume":"10","author":[{"family":"Pebesma","given":"Edzer"}],"issued":{"date-parts":[["2018"]]}}},{"id":3984,"uris":["http://zotero.org/users/7677669/items/GZQLQ62S"],"uri":["http://zotero.org/users/7677669/items/GZQLQ62S"],"itemData":{"i</vt:lpwstr>
  </property>
  <property fmtid="{D5CDD505-2E9C-101B-9397-08002B2CF9AE}" pid="419" name="ZOTERO_BREF_jLvNMak9mXg6_4">
    <vt:lpwstr>d":3984,"type":"book","title":"exactextractr: Fast Extraction from Raster Datasets using Polygons","URL":"https://CRAN.R-project.org/package=exactextractr","author":[{"literal":"Daniel Baston"}],"issued":{"date-parts":[["2021"]]}}},{"id":3986,"uris":["htt</vt:lpwstr>
  </property>
  <property fmtid="{D5CDD505-2E9C-101B-9397-08002B2CF9AE}" pid="420" name="ZOTERO_BREF_jLvNMak9mXg6_5">
    <vt:lpwstr>p://zotero.org/users/7677669/items/QA6YH7GQ"],"uri":["http://zotero.org/users/7677669/items/QA6YH7GQ"],"itemData":{"id":3986,"type":"book","title":"raster: Geographic Data Analysis and Modeling","URL":"https://CRAN.R-project.org/package=raster","author":[</vt:lpwstr>
  </property>
  <property fmtid="{D5CDD505-2E9C-101B-9397-08002B2CF9AE}" pid="421" name="ZOTERO_BREF_jLvNMak9mXg6_6">
    <vt:lpwstr>{"family":"Hijmans","given":"Robert J."}],"issued":{"date-parts":[["2021"]]}}}],"schema":"https://github.com/citation-style-language/schema/raw/master/csl-citation.json"}</vt:lpwstr>
  </property>
  <property fmtid="{D5CDD505-2E9C-101B-9397-08002B2CF9AE}" pid="422" name="ZOTERO_BREF_kawGLqDYF2DW_1">
    <vt:lpwstr>ZOTERO_ITEM CSL_CITATION {"citationID":"CAv0wT3j","properties":{"formattedCitation":"\\super 2\\nosupersub{}","plainCitation":"2","noteIndex":0},"citationItems":[{"id":2347,"uris":["http://zotero.org/users/7677669/items/MXAC6VZ7"],"uri":["http://zotero.or</vt:lpwstr>
  </property>
  <property fmtid="{D5CDD505-2E9C-101B-9397-08002B2CF9AE}" pid="423" name="ZOTERO_BREF_kawGLqDYF2DW_2">
    <vt:lpwstr>g/users/7677669/items/MXAC6VZ7"],"itemData":{"id":2347,"type":"article-journal","container-title":"Nature","DOI":"10/nnp","ISSN":"0028-0836, 1476-4687","issue":"7401","journalAbbreviation":"Nature","language":"en","page":"59-67","source":"DOI.org (Crossre</vt:lpwstr>
  </property>
  <property fmtid="{D5CDD505-2E9C-101B-9397-08002B2CF9AE}" pid="424" name="ZOTERO_BREF_kawGLqDYF2DW_3">
    <vt:lpwstr>f)","title":"Biodiversity loss and its impact on humanity","volume":"486","author":[{"family":"Cardinale","given":"Bradley J."},{"family":"Duffy","given":"J. Emmett"},{"family":"Gonzalez","given":"Andrew"},{"family":"Hooper","given":"David U."},{"family":</vt:lpwstr>
  </property>
  <property fmtid="{D5CDD505-2E9C-101B-9397-08002B2CF9AE}" pid="425" name="ZOTERO_BREF_kawGLqDYF2DW_4">
    <vt:lpwstr>"Perrings","given":"Charles"},{"family":"Venail","given":"Patrick"},{"family":"Narwani","given":"Anita"},{"family":"Mace","given":"Georgina M."},{"family":"Tilman","given":"David"},{"family":"Wardle","given":"David A."},{"family":"Kinzig","given":"Ann P."</vt:lpwstr>
  </property>
  <property fmtid="{D5CDD505-2E9C-101B-9397-08002B2CF9AE}" pid="426" name="ZOTERO_BREF_kawGLqDYF2DW_5">
    <vt:lpwstr>},{"family":"Daily","given":"Gretchen C."},{"family":"Loreau","given":"Michel"},{"family":"Grace","given":"James B."},{"family":"Larigauderie","given":"Anne"},{"family":"Srivastava","given":"Diane S."},{"family":"Naeem","given":"Shahid"}],"issued":{"date-</vt:lpwstr>
  </property>
  <property fmtid="{D5CDD505-2E9C-101B-9397-08002B2CF9AE}" pid="427" name="ZOTERO_BREF_kawGLqDYF2DW_6">
    <vt:lpwstr>parts":[["2012",6,7]]}}}],"schema":"https://github.com/citation-style-language/schema/raw/master/csl-citation.json"}</vt:lpwstr>
  </property>
  <property fmtid="{D5CDD505-2E9C-101B-9397-08002B2CF9AE}" pid="428" name="ZOTERO_BREF_laie3ENu5Ssw1_1">
    <vt:lpwstr>ZOTERO_BIBL {"uncited":[],"omitted":[],"custom":[]} CSL_BIBLIOGRAPHY</vt:lpwstr>
  </property>
  <property fmtid="{D5CDD505-2E9C-101B-9397-08002B2CF9AE}" pid="429" name="ZOTERO_BREF_laie3ENu5Ssw_1">
    <vt:lpwstr>ZOTERO_BIBL {"uncited":[],"omitted":[],"custom":[]} CSL_BIBLIOGRAPHY</vt:lpwstr>
  </property>
  <property fmtid="{D5CDD505-2E9C-101B-9397-08002B2CF9AE}" pid="430" name="ZOTERO_BREF_m3FvbDi8EUS0_1">
    <vt:lpwstr>ZOTERO_ITEM CSL_CITATION {"citationID":"1pJqrhAM","properties":{"formattedCitation":"\\super 19\\nosupersub{}","plainCitation":"19","noteIndex":0},"citationItems":[{"id":3905,"uris":["http://zotero.org/users/7677669/items/MKQWIA4X"],"uri":["http://zotero.</vt:lpwstr>
  </property>
  <property fmtid="{D5CDD505-2E9C-101B-9397-08002B2CF9AE}" pid="431" name="ZOTERO_BREF_m3FvbDi8EUS0_2">
    <vt:lpwstr>org/users/7677669/items/MKQWIA4X"],"itemData":{"id":3905,"type":"webpage","title":"PRISM Climate Data","URL":"http://prism.oregonstate.edu","author":[{"family":"PRISM Climate Group","given":"Oregon State University"}],"issued":{"date-parts":[["2019"]]}}}]</vt:lpwstr>
  </property>
  <property fmtid="{D5CDD505-2E9C-101B-9397-08002B2CF9AE}" pid="432" name="ZOTERO_BREF_m3FvbDi8EUS0_3">
    <vt:lpwstr>,"schema":"https://github.com/citation-style-language/schema/raw/master/csl-citation.json"}</vt:lpwstr>
  </property>
  <property fmtid="{D5CDD505-2E9C-101B-9397-08002B2CF9AE}" pid="433" name="ZOTERO_BREF_mnUfv57qSLQz_1">
    <vt:lpwstr>ZOTERO_ITEM CSL_CITATION {"citationID":"P2cKskwu","properties":{"formattedCitation":"\\super 15\\nosupersub{}","plainCitation":"15","noteIndex":0},"citationItems":[{"id":3109,"uris":["http://zotero.org/users/7677669/items/3TS7TZ32"],"uri":["http://zotero.</vt:lpwstr>
  </property>
  <property fmtid="{D5CDD505-2E9C-101B-9397-08002B2CF9AE}" pid="434" name="ZOTERO_BREF_mnUfv57qSLQz_2">
    <vt:lpwstr>org/users/7677669/items/3TS7TZ32"],"itemData":{"id":3109,"type":"article-journal","abstract":"Species extinctions have defined the global biodiversity crisis, but extinction begins with loss in abundance of individuals that can result in compositional and</vt:lpwstr>
  </property>
  <property fmtid="{D5CDD505-2E9C-101B-9397-08002B2CF9AE}" pid="435" name="ZOTERO_BREF_mnUfv57qSLQz_3">
    <vt:lpwstr> functional changes of ecosystems. Using multiple and independent monitoring networks, we report population losses across much of the North American avifauna over 48 years, including once-common species and from most biomes. Integration of range-wide popu</vt:lpwstr>
  </property>
  <property fmtid="{D5CDD505-2E9C-101B-9397-08002B2CF9AE}" pid="436" name="ZOTERO_BREF_mnUfv57qSLQz_4">
    <vt:lpwstr>lation trajectories and size estimates indicates a net loss approaching 3 billion birds, or 29% of 1970 abundance. A continent-wide weather radar network also reveals a similarly steep decline in biomass passage of migrating birds over a recent 10-year pe</vt:lpwstr>
  </property>
  <property fmtid="{D5CDD505-2E9C-101B-9397-08002B2CF9AE}" pid="437" name="ZOTERO_BREF_mnUfv57qSLQz_5">
    <vt:lpwstr>riod. This loss of bird abundance signals an urgent need to address threats to avert future avifaunal collapse and associated loss of ecosystem integrity, function, and services.","container-title":"Science","DOI":"10/dbqm","ISSN":"0036-8075, 1095-9203","</vt:lpwstr>
  </property>
  <property fmtid="{D5CDD505-2E9C-101B-9397-08002B2CF9AE}" pid="438" name="ZOTERO_BREF_mnUfv57qSLQz_6">
    <vt:lpwstr>issue":"6461","journalAbbreviation":"Science","language":"en","page":"120-124","source":"DOI.org (Crossref)","title":"Decline of the North American avifauna","volume":"366","author":[{"family":"Rosenberg","given":"Kenneth V."},{"family":"Dokter","given":"</vt:lpwstr>
  </property>
  <property fmtid="{D5CDD505-2E9C-101B-9397-08002B2CF9AE}" pid="439" name="ZOTERO_BREF_mnUfv57qSLQz_7">
    <vt:lpwstr>Adriaan M."},{"family":"Blancher","given":"Peter J."},{"family":"Sauer","given":"John R."},{"family":"Smith","given":"Adam C."},{"family":"Smith","given":"Paul A."},{"family":"Stanton","given":"Jessica C."},{"family":"Panjabi","given":"Arvind"},{"family":</vt:lpwstr>
  </property>
  <property fmtid="{D5CDD505-2E9C-101B-9397-08002B2CF9AE}" pid="440" name="ZOTERO_BREF_mnUfv57qSLQz_8">
    <vt:lpwstr>"Helft","given":"Laura"},{"family":"Parr","given":"Michael"},{"family":"Marra","given":"Peter P."}],"issued":{"date-parts":[["2019",10,4]]}}}],"schema":"https://github.com/citation-style-language/schema/raw/master/csl-citation.json"}</vt:lpwstr>
  </property>
  <property fmtid="{D5CDD505-2E9C-101B-9397-08002B2CF9AE}" pid="441" name="ZOTERO_BREF_mt6qIelHFrbJ_1">
    <vt:lpwstr/>
  </property>
  <property fmtid="{D5CDD505-2E9C-101B-9397-08002B2CF9AE}" pid="442" name="ZOTERO_BREF_n7cZpwGnQvFJ_1">
    <vt:lpwstr>ZOTERO_ITEM CSL_CITATION {"citationID":"7SWK21nS","properties":{"formattedCitation":"\\super 45\\nosupersub{}","plainCitation":"45","noteIndex":0},"citationItems":[{"id":3200,"uris":["http://zotero.org/users/7677669/items/QDFB9N6L"],"uri":["http://zotero.</vt:lpwstr>
  </property>
  <property fmtid="{D5CDD505-2E9C-101B-9397-08002B2CF9AE}" pid="443" name="ZOTERO_BREF_n7cZpwGnQvFJ_2">
    <vt:lpwstr>org/users/7677669/items/QDFB9N6L"],"itemData":{"id":3200,"type":"article-journal","container-title":"Statistical Sciences","issue":"4","page":"457-511","title":"Inference from Iterative Simulations using Multiple Sequences","volume":"7","author":[{"family</vt:lpwstr>
  </property>
  <property fmtid="{D5CDD505-2E9C-101B-9397-08002B2CF9AE}" pid="444" name="ZOTERO_BREF_n7cZpwGnQvFJ_3">
    <vt:lpwstr>":"Gelman","given":"Andrew"},{"family":"Rubin","given":"Donald B."}],"issued":{"date-parts":[["1992"]]}}}],"schema":"https://github.com/citation-style-language/schema/raw/master/csl-citation.json"}</vt:lpwstr>
  </property>
  <property fmtid="{D5CDD505-2E9C-101B-9397-08002B2CF9AE}" pid="445" name="ZOTERO_BREF_nWb3GQlInPym_1">
    <vt:lpwstr>ZOTERO_ITEM CSL_CITATION {"citationID":"BsogWCoC","properties":{"formattedCitation":"\\super 47\\nosupersub{}","plainCitation":"47","noteIndex":0},"citationItems":[{"id":4003,"uris":["http://zotero.org/users/7677669/items/KHUD8EJC"],"uri":["http://zotero.</vt:lpwstr>
  </property>
  <property fmtid="{D5CDD505-2E9C-101B-9397-08002B2CF9AE}" pid="446" name="ZOTERO_BREF_nWb3GQlInPym_2">
    <vt:lpwstr>org/users/7677669/items/KHUD8EJC"],"itemData":{"id":4003,"type":"book","title":"loo: Efficient leave-one-out cross-validation and WAIC for Bayesian models","URL":"https://mc-stan.org/loo/","author":[{"family":"Vehtari","given":"Aki"},{"family":"Gabry","gi</vt:lpwstr>
  </property>
  <property fmtid="{D5CDD505-2E9C-101B-9397-08002B2CF9AE}" pid="447" name="ZOTERO_BREF_nWb3GQlInPym_3">
    <vt:lpwstr>ven":"Jonah"},{"family":"Magnusson","given":"Mans"},{"family":"Yao","given":"Yuling"},{"family":"Bürkner","given":"Paul-Christian"},{"family":"Paananen","given":"Topi"},{"family":"Gelman","given":"Andrew"}],"issued":{"date-parts":[["2020"]]}}}],"schema":"</vt:lpwstr>
  </property>
  <property fmtid="{D5CDD505-2E9C-101B-9397-08002B2CF9AE}" pid="448" name="ZOTERO_BREF_nWb3GQlInPym_4">
    <vt:lpwstr>https://github.com/citation-style-language/schema/raw/master/csl-citation.json"}</vt:lpwstr>
  </property>
  <property fmtid="{D5CDD505-2E9C-101B-9397-08002B2CF9AE}" pid="449" name="ZOTERO_BREF_pQMb5MUNmsfd_1">
    <vt:lpwstr>ZOTERO_ITEM CSL_CITATION {"citationID":"QloXYaFc","properties":{"formattedCitation":"\\super 41\\nosupersub{}","plainCitation":"41","noteIndex":0},"citationItems":[{"id":3997,"uris":["http://zotero.org/users/7677669/items/TVRZ8JIB"],"uri":["http://zotero.</vt:lpwstr>
  </property>
  <property fmtid="{D5CDD505-2E9C-101B-9397-08002B2CF9AE}" pid="450" name="ZOTERO_BREF_pQMb5MUNmsfd_2">
    <vt:lpwstr>org/users/7677669/items/TVRZ8JIB"],"itemData":{"id":3997,"type":"article-journal","container-title":"Studies in Avian Biology","language":"en","page":"275-286","title":"Effect of time of day on bird activity","volume":"6","author":[{"family":"Robbins, S."</vt:lpwstr>
  </property>
  <property fmtid="{D5CDD505-2E9C-101B-9397-08002B2CF9AE}" pid="451" name="ZOTERO_BREF_pQMb5MUNmsfd_3">
    <vt:lpwstr>,"given":"Chandler"}],"issued":{"date-parts":[["1918"]]}}}],"schema":"https://github.com/citation-style-language/schema/raw/master/csl-citation.json"}</vt:lpwstr>
  </property>
  <property fmtid="{D5CDD505-2E9C-101B-9397-08002B2CF9AE}" pid="452" name="ZOTERO_BREF_qY7JVm4ahdE8_1">
    <vt:lpwstr>ZOTERO_ITEM CSL_CITATION {"citationID":"RumbFMtP","properties":{"formattedCitation":"\\super 20\\nosupersub{}","plainCitation":"20","noteIndex":0},"citationItems":[{"id":1676,"uris":["http://zotero.org/users/7677669/items/IXK6BXSD"],"uri":["http://zotero.</vt:lpwstr>
  </property>
  <property fmtid="{D5CDD505-2E9C-101B-9397-08002B2CF9AE}" pid="453" name="ZOTERO_BREF_qY7JVm4ahdE8_2">
    <vt:lpwstr>org/users/7677669/items/IXK6BXSD"],"itemData":{"id":1676,"type":"article-journal","abstract":"In this paper, we provide an assessment of plantation forests and private land resources potentially available for pine plantation development in 11 southern sta</vt:lpwstr>
  </property>
  <property fmtid="{D5CDD505-2E9C-101B-9397-08002B2CF9AE}" pid="454" name="ZOTERO_BREF_qY7JVm4ahdE8_3">
    <vt:lpwstr>tes of the United States. After a sustained growth for 50 years, plantation forests (softwood and hardwood on both private and public lands) amounted to 18 million ha or 24 percent of all timberlands in these states in 2007. The vast majority of the plant</vt:lpwstr>
  </property>
  <property fmtid="{D5CDD505-2E9C-101B-9397-08002B2CF9AE}" pid="455" name="ZOTERO_BREF_qY7JVm4ahdE8_4">
    <vt:lpwstr>ation forests were established on private lands with fast-growing loblolly pines and slash pines. While purposeful hardwood plantations were rare, there were hardwood stands growing on failed pine plantation sites. Using a two-stage Markov land use transi</vt:lpwstr>
  </property>
  <property fmtid="{D5CDD505-2E9C-101B-9397-08002B2CF9AE}" pid="456" name="ZOTERO_BREF_qY7JVm4ahdE8_5">
    <vt:lpwstr>tion model, we forecast that private forest land in these states will decline about 7 percent or from 66 million ha in 1997 to 61 million ha in 2027, primarily due to urbanization, and that private pine plantations will rise nearly 40 percent from 11 mill</vt:lpwstr>
  </property>
  <property fmtid="{D5CDD505-2E9C-101B-9397-08002B2CF9AE}" pid="457" name="ZOTERO_BREF_qY7JVm4ahdE8_6">
    <vt:lpwstr>ion ha to 16 million ha. Further, growth in pine plantations will decline in coming decades, and states with low population and population growth have the greatest increase in plantations. These plantations, along with other woody biomass, are expected to</vt:lpwstr>
  </property>
  <property fmtid="{D5CDD505-2E9C-101B-9397-08002B2CF9AE}" pid="458" name="ZOTERO_BREF_qY7JVm4ahdE8_7">
    <vt:lpwstr> play an important role in the emerging bio-energy sector. ª 2010 Elsevier Ltd. All rights reserved.","container-title":"Biomass and Bioenergy","DOI":"10/ck8b5m","ISSN":"09619534","issue":"12","journalAbbreviation":"Biomass and Bioenergy","language":"en",</vt:lpwstr>
  </property>
  <property fmtid="{D5CDD505-2E9C-101B-9397-08002B2CF9AE}" pid="459" name="ZOTERO_BREF_qY7JVm4ahdE8_8">
    <vt:lpwstr>"page":"1643-1654","source":"DOI.org (Crossref)","title":"The geographical distribution of plantation forests and land resources potentially available for pine plantations in the U.S. South","volume":"34","author":[{"family":"Zhang","given":"Daowei"},{"fa</vt:lpwstr>
  </property>
  <property fmtid="{D5CDD505-2E9C-101B-9397-08002B2CF9AE}" pid="460" name="ZOTERO_BREF_qY7JVm4ahdE8_9">
    <vt:lpwstr>mily":"Polyakov","given":"Maksym"}],"issued":{"date-parts":[["2010",12]]}}}],"schema":"https://github.com/citation-style-language/schema/raw/master/csl-citation.json"}</vt:lpwstr>
  </property>
  <property fmtid="{D5CDD505-2E9C-101B-9397-08002B2CF9AE}" pid="461" name="ZOTERO_BREF_rK9dLXbnN6yj_1">
    <vt:lpwstr>ZOTERO_ITEM CSL_CITATION {"citationID":"Yh1Rh0SZ","properties":{"formattedCitation":"\\super 15\\nosupersub{}","plainCitation":"15","noteIndex":0},"citationItems":[{"id":3109,"uris":["http://zotero.org/users/7677669/items/3TS7TZ32"],"uri":["http://zotero.</vt:lpwstr>
  </property>
  <property fmtid="{D5CDD505-2E9C-101B-9397-08002B2CF9AE}" pid="462" name="ZOTERO_BREF_rK9dLXbnN6yj_2">
    <vt:lpwstr>org/users/7677669/items/3TS7TZ32"],"itemData":{"id":3109,"type":"article-journal","abstract":"Species extinctions have defined the global biodiversity crisis, but extinction begins with loss in abundance of individuals that can result in compositional and</vt:lpwstr>
  </property>
  <property fmtid="{D5CDD505-2E9C-101B-9397-08002B2CF9AE}" pid="463" name="ZOTERO_BREF_rK9dLXbnN6yj_3">
    <vt:lpwstr> functional changes of ecosystems. Using multiple and independent monitoring networks, we report population losses across much of the North American avifauna over 48 years, including once-common species and from most biomes. Integration of range-wide popu</vt:lpwstr>
  </property>
  <property fmtid="{D5CDD505-2E9C-101B-9397-08002B2CF9AE}" pid="464" name="ZOTERO_BREF_rK9dLXbnN6yj_4">
    <vt:lpwstr>lation trajectories and size estimates indicates a net loss approaching 3 billion birds, or 29% of 1970 abundance. A continent-wide weather radar network also reveals a similarly steep decline in biomass passage of migrating birds over a recent 10-year pe</vt:lpwstr>
  </property>
  <property fmtid="{D5CDD505-2E9C-101B-9397-08002B2CF9AE}" pid="465" name="ZOTERO_BREF_rK9dLXbnN6yj_5">
    <vt:lpwstr>riod. This loss of bird abundance signals an urgent need to address threats to avert future avifaunal collapse and associated loss of ecosystem integrity, function, and services.","container-title":"Science","DOI":"10/dbqm","ISSN":"0036-8075, 1095-9203","</vt:lpwstr>
  </property>
  <property fmtid="{D5CDD505-2E9C-101B-9397-08002B2CF9AE}" pid="466" name="ZOTERO_BREF_rK9dLXbnN6yj_6">
    <vt:lpwstr>issue":"6461","journalAbbreviation":"Science","language":"en","page":"120-124","source":"DOI.org (Crossref)","title":"Decline of the North American avifauna","volume":"366","author":[{"family":"Rosenberg","given":"Kenneth V."},{"family":"Dokter","given":"</vt:lpwstr>
  </property>
  <property fmtid="{D5CDD505-2E9C-101B-9397-08002B2CF9AE}" pid="467" name="ZOTERO_BREF_rK9dLXbnN6yj_7">
    <vt:lpwstr>Adriaan M."},{"family":"Blancher","given":"Peter J."},{"family":"Sauer","given":"John R."},{"family":"Smith","given":"Adam C."},{"family":"Smith","given":"Paul A."},{"family":"Stanton","given":"Jessica C."},{"family":"Panjabi","given":"Arvind"},{"family":</vt:lpwstr>
  </property>
  <property fmtid="{D5CDD505-2E9C-101B-9397-08002B2CF9AE}" pid="468" name="ZOTERO_BREF_rK9dLXbnN6yj_8">
    <vt:lpwstr>"Helft","given":"Laura"},{"family":"Parr","given":"Michael"},{"family":"Marra","given":"Peter P."}],"issued":{"date-parts":[["2019",10,4]]}}}],"schema":"https://github.com/citation-style-language/schema/raw/master/csl-citation.json"}</vt:lpwstr>
  </property>
  <property fmtid="{D5CDD505-2E9C-101B-9397-08002B2CF9AE}" pid="469" name="ZOTERO_BREF_rbhDh5J3SetO_1">
    <vt:lpwstr>ZOTERO_ITEM CSL_CITATION {"citationID":"YpTg9R2Z","properties":{"formattedCitation":"\\super 14,32\\nosupersub{}","plainCitation":"14,32","noteIndex":0},"citationItems":[{"id":3904,"uris":["http://zotero.org/users/7677669/items/ZK39AAAY"],"uri":["http://z</vt:lpwstr>
  </property>
  <property fmtid="{D5CDD505-2E9C-101B-9397-08002B2CF9AE}" pid="470" name="ZOTERO_BREF_rbhDh5J3SetO_10">
    <vt:lpwstr>ronmental Protection Agency’s Report on the Environment. BBS data have been analyzed with other data (e.g., environmental, land cover, and demographic) to evaluate potential drivers of population change, which have then informed conservation actions. In a</vt:lpwstr>
  </property>
  <property fmtid="{D5CDD505-2E9C-101B-9397-08002B2CF9AE}" pid="471" name="ZOTERO_BREF_rbhDh5J3SetO_11">
    <vt:lpwstr> few cases, BBS data have contributed to the evaluation of management actions, including informing the management of Mourning Doves (Zenaida macroura), Wood Ducks (Aix sponsa), and Golden Eagles (Aquila chrysaetos). Improving geographic coverage in northe</vt:lpwstr>
  </property>
  <property fmtid="{D5CDD505-2E9C-101B-9397-08002B2CF9AE}" pid="472" name="ZOTERO_BREF_rbhDh5J3SetO_12">
    <vt:lpwstr>rn Canada and in Mexico, improving the analytical approaches required to integrate data from other sources and to address variation in detectability, and completing the database, by adding historical bird data at each point count location and pinpointing </vt:lpwstr>
  </property>
  <property fmtid="{D5CDD505-2E9C-101B-9397-08002B2CF9AE}" pid="473" name="ZOTERO_BREF_rbhDh5J3SetO_13">
    <vt:lpwstr>the current point count locations would further enhance the survey’s value.","container-title":"The Condor","DOI":"10/gbttkq","ISSN":"0010-5422, 1938-5129","issue":"3","journalAbbreviation":"The Condor","language":"en","page":"526-545","source":"DOI.org (</vt:lpwstr>
  </property>
  <property fmtid="{D5CDD505-2E9C-101B-9397-08002B2CF9AE}" pid="474" name="ZOTERO_BREF_rbhDh5J3SetO_14">
    <vt:lpwstr>Crossref)","title":"The role of the North American Breeding Bird Survey in conservation","volume":"119","author":[{"family":"Hudson","given":"Marie-Anne R."},{"family":"Francis","given":"Charles M."},{"family":"Campbell","given":"Kate J."},{"family":"Down</vt:lpwstr>
  </property>
  <property fmtid="{D5CDD505-2E9C-101B-9397-08002B2CF9AE}" pid="475" name="ZOTERO_BREF_rbhDh5J3SetO_15">
    <vt:lpwstr>es","given":"Constance M."},{"family":"Smith","given":"Adam C."},{"family":"Pardieck","given":"Keith L."}],"issued":{"date-parts":[["2017",8]]}}}],"schema":"https://github.com/citation-style-language/schema/raw/master/csl-citation.json"}</vt:lpwstr>
  </property>
  <property fmtid="{D5CDD505-2E9C-101B-9397-08002B2CF9AE}" pid="476" name="ZOTERO_BREF_rbhDh5J3SetO_2">
    <vt:lpwstr>otero.org/users/7677669/items/ZK39AAAY"],"itemData":{"id":3904,"type":"report","publisher":"U.S. Geological Survey, Patuxent Wildlife Research Center","title":"North American Breeding Bird Survey Dataset 1966 - 2019 (ver. 2019.0)","URL":"https://doi.org/1</vt:lpwstr>
  </property>
  <property fmtid="{D5CDD505-2E9C-101B-9397-08002B2CF9AE}" pid="477" name="ZOTERO_BREF_rbhDh5J3SetO_3">
    <vt:lpwstr>0.5066/P9HE8XYJ","author":[{"family":"Pardieck","given":"Keith L"},{"family":"Ziolkowski","given":"David"},{"family":"Lutmerding","given":"Michael"},{"family":"Aponte","given":"Veronica"},{"family":"Hudson","given":"Marie-Anne R."}],"issued":{"date-parts"</vt:lpwstr>
  </property>
  <property fmtid="{D5CDD505-2E9C-101B-9397-08002B2CF9AE}" pid="478" name="ZOTERO_BREF_rbhDh5J3SetO_4">
    <vt:lpwstr>:[["2020"]]}}},{"id":2727,"uris":["http://zotero.org/users/7677669/items/ZW6Y3K7R"],"uri":["http://zotero.org/users/7677669/items/ZW6Y3K7R"],"itemData":{"id":2727,"type":"article-journal","abstract":"The North American Breeding Bird Survey (BBS) was estab</vt:lpwstr>
  </property>
  <property fmtid="{D5CDD505-2E9C-101B-9397-08002B2CF9AE}" pid="479" name="ZOTERO_BREF_rbhDh5J3SetO_5">
    <vt:lpwstr>lished in 1966 in response to a lack of quantitative data on changes in the populations of many bird species at a continental scale, especially songbirds. The BBS now provides the most reliable regional and continental trends and annual indices of abundan</vt:lpwstr>
  </property>
  <property fmtid="{D5CDD505-2E9C-101B-9397-08002B2CF9AE}" pid="480" name="ZOTERO_BREF_rbhDh5J3SetO_6">
    <vt:lpwstr>ce available for .500 bird species. This paper reviews some of the ways in which BBS data have contributed to bird conservation in North America over the past 50 yr, and highlights future program enhancement opportunities. BBS data have contributed to the</vt:lpwstr>
  </property>
  <property fmtid="{D5CDD505-2E9C-101B-9397-08002B2CF9AE}" pid="481" name="ZOTERO_BREF_rbhDh5J3SetO_7">
    <vt:lpwstr> listing of species under the Canadian Species at Risk Act and, in a few cases, have informed species assessments under the U.S. Endangered Species Act. By raising awareness of population changes, the BBS has helped to motivate bird conservation efforts t</vt:lpwstr>
  </property>
  <property fmtid="{D5CDD505-2E9C-101B-9397-08002B2CF9AE}" pid="482" name="ZOTERO_BREF_rbhDh5J3SetO_8">
    <vt:lpwstr>hrough the creation of Partners in Flight. BBS data have been used to determine priority species and locations for conservation action at regional and national scales through Bird Conservation Region strategies and Joint Ventures. Data from the BBS have p</vt:lpwstr>
  </property>
  <property fmtid="{D5CDD505-2E9C-101B-9397-08002B2CF9AE}" pid="483" name="ZOTERO_BREF_rbhDh5J3SetO_9">
    <vt:lpwstr>rovided the quantitative foundation for North American State of the Birds reports, and have informed the public with regard to environmental health through multiple indicators, such as the Canadian Environmental Sustainability Indicators and the U.S. Envi</vt:lpwstr>
  </property>
  <property fmtid="{D5CDD505-2E9C-101B-9397-08002B2CF9AE}" pid="484" name="ZOTERO_BREF_rePOH32YhueT_1">
    <vt:lpwstr>ZOTERO_ITEM CSL_CITATION {"citationID":"U4ufkNUv","properties":{"formattedCitation":"16","plainCitation":"16","dontUpdate":true,"noteIndex":0},"citationItems":[{"id":3109,"uris":["http://zotero.org/users/7677669/items/3TS7TZ32"],"uri":["http://zotero.org/</vt:lpwstr>
  </property>
  <property fmtid="{D5CDD505-2E9C-101B-9397-08002B2CF9AE}" pid="485" name="ZOTERO_BREF_rePOH32YhueT_2">
    <vt:lpwstr>users/7677669/items/3TS7TZ32"],"itemData":{"id":3109,"type":"article-journal","abstract":"Species extinctions have defined the global biodiversity crisis, but extinction begins with loss in abundance of individuals that can result in compositional and fun</vt:lpwstr>
  </property>
  <property fmtid="{D5CDD505-2E9C-101B-9397-08002B2CF9AE}" pid="486" name="ZOTERO_BREF_rePOH32YhueT_3">
    <vt:lpwstr>ctional changes of ecosystems. Using multiple and independent monitoring networks, we report population losses across much of the North American avifauna over 48 years, including once-common species and from most biomes. Integration of range-wide populati</vt:lpwstr>
  </property>
  <property fmtid="{D5CDD505-2E9C-101B-9397-08002B2CF9AE}" pid="487" name="ZOTERO_BREF_rePOH32YhueT_4">
    <vt:lpwstr>on trajectories and size estimates indicates a net loss approaching 3 billion birds, or 29% of 1970 abundance. A continent-wide weather radar network also reveals a similarly steep decline in biomass passage of migrating birds over a recent 10-year period</vt:lpwstr>
  </property>
  <property fmtid="{D5CDD505-2E9C-101B-9397-08002B2CF9AE}" pid="488" name="ZOTERO_BREF_rePOH32YhueT_5">
    <vt:lpwstr>. This loss of bird abundance signals an urgent need to address threats to avert future avifaunal collapse and associated loss of ecosystem integrity, function, and services.","container-title":"Science","DOI":"10/dbqm","ISSN":"0036-8075, 1095-9203","issu</vt:lpwstr>
  </property>
  <property fmtid="{D5CDD505-2E9C-101B-9397-08002B2CF9AE}" pid="489" name="ZOTERO_BREF_rePOH32YhueT_6">
    <vt:lpwstr>e":"6461","journalAbbreviation":"Science","language":"en","page":"120-124","source":"DOI.org (Crossref)","title":"Decline of the North American avifauna","volume":"366","author":[{"family":"Rosenberg","given":"Kenneth V."},{"family":"Dokter","given":"Adri</vt:lpwstr>
  </property>
  <property fmtid="{D5CDD505-2E9C-101B-9397-08002B2CF9AE}" pid="490" name="ZOTERO_BREF_rePOH32YhueT_7">
    <vt:lpwstr>aan M."},{"family":"Blancher","given":"Peter J."},{"family":"Sauer","given":"John R."},{"family":"Smith","given":"Adam C."},{"family":"Smith","given":"Paul A."},{"family":"Stanton","given":"Jessica C."},{"family":"Panjabi","given":"Arvind"},{"family":"Hel</vt:lpwstr>
  </property>
  <property fmtid="{D5CDD505-2E9C-101B-9397-08002B2CF9AE}" pid="491" name="ZOTERO_BREF_rePOH32YhueT_8">
    <vt:lpwstr>ft","given":"Laura"},{"family":"Parr","given":"Michael"},{"family":"Marra","given":"Peter P."}],"issued":{"date-parts":[["2019",10,4]]}}}],"schema":"https://github.com/citation-style-language/schema/raw/master/csl-citation.json"}</vt:lpwstr>
  </property>
  <property fmtid="{D5CDD505-2E9C-101B-9397-08002B2CF9AE}" pid="492" name="ZOTERO_BREF_sPP6cDfxNM1R_1">
    <vt:lpwstr>ZOTERO_ITEM CSL_CITATION {"citationID":"dnvIPj2V","properties":{"formattedCitation":"\\super 43\\nosupersub{}","plainCitation":"43","noteIndex":0},"citationItems":[{"id":3999,"uris":["http://zotero.org/users/7677669/items/IVPSZE78"],"uri":["http://zotero.</vt:lpwstr>
  </property>
  <property fmtid="{D5CDD505-2E9C-101B-9397-08002B2CF9AE}" pid="493" name="ZOTERO_BREF_sPP6cDfxNM1R_2">
    <vt:lpwstr>org/users/7677669/items/IVPSZE78"],"itemData":{"id":3999,"type":"article-journal","container-title":"Biometrika","ISSN":"00063444","issue":"1/2","note":"publisher: [Oxford University Press, Biometrika Trust]","page":"17–23","title":"Notes on Continuous St</vt:lpwstr>
  </property>
  <property fmtid="{D5CDD505-2E9C-101B-9397-08002B2CF9AE}" pid="494" name="ZOTERO_BREF_sPP6cDfxNM1R_3">
    <vt:lpwstr>ochastic Phenomena","volume":"37","author":[{"family":"Moran","given":"P. A. P."}],"issued":{"date-parts":[["1950"]]}}}],"schema":"https://github.com/citation-style-language/schema/raw/master/csl-citation.json"}</vt:lpwstr>
  </property>
  <property fmtid="{D5CDD505-2E9C-101B-9397-08002B2CF9AE}" pid="495" name="ZOTERO_BREF_sgonOcGQGlVH_1">
    <vt:lpwstr>ZOTERO_ITEM CSL_CITATION {"citationID":"9E6BXgpS","properties":{"formattedCitation":"\\super 42\\nosupersub{}","plainCitation":"42","noteIndex":0},"citationItems":[{"id":3997,"uris":["http://zotero.org/users/7677669/items/TVRZ8JIB"],"uri":["http://zotero.</vt:lpwstr>
  </property>
  <property fmtid="{D5CDD505-2E9C-101B-9397-08002B2CF9AE}" pid="496" name="ZOTERO_BREF_sgonOcGQGlVH_2">
    <vt:lpwstr>org/users/7677669/items/TVRZ8JIB"],"itemData":{"id":3997,"type":"article-journal","container-title":"Studies in Avian Biology","language":"en","page":"275-286","title":"Effect of time of day on bird activity","volume":"6","author":[{"family":"Robbins, S."</vt:lpwstr>
  </property>
  <property fmtid="{D5CDD505-2E9C-101B-9397-08002B2CF9AE}" pid="497" name="ZOTERO_BREF_sgonOcGQGlVH_3">
    <vt:lpwstr>,"given":"Chandler"}],"issued":{"date-parts":[["1918"]]}}}],"schema":"https://github.com/citation-style-language/schema/raw/master/csl-citation.json"}</vt:lpwstr>
  </property>
  <property fmtid="{D5CDD505-2E9C-101B-9397-08002B2CF9AE}" pid="498" name="ZOTERO_BREF_tDzDbgtEKHPW_1">
    <vt:lpwstr/>
  </property>
  <property fmtid="{D5CDD505-2E9C-101B-9397-08002B2CF9AE}" pid="499" name="ZOTERO_BREF_tvmnzG99fueL_1">
    <vt:lpwstr>ZOTERO_ITEM CSL_CITATION {"citationID":"ou9GfN38","properties":{"formattedCitation":"\\super 4,5,12\\nosupersub{}","plainCitation":"4,5,12","noteIndex":0},"citationItems":[{"id":2486,"uris":["http://zotero.org/users/7677669/items/X4YPJN4Z"],"uri":["http:/</vt:lpwstr>
  </property>
  <property fmtid="{D5CDD505-2E9C-101B-9397-08002B2CF9AE}" pid="500" name="ZOTERO_BREF_tvmnzG99fueL_10">
    <vt:lpwstr>in 93%. This suggests that the realized niche of very few of the 135 species fully tracks climate change. As expected, extinction debts occur below and colonization credits occur above the optimum elevation of species. Colonization credits are more freque</vt:lpwstr>
  </property>
  <property fmtid="{D5CDD505-2E9C-101B-9397-08002B2CF9AE}" pid="501" name="ZOTERO_BREF_tvmnzG99fueL_11">
    <vt:lpwstr>nt in warmth-demanding species from lower elevations with lower dispersal capability, and extinction debts are more frequent in cold-adapted species from the highest elevations. Local extinctions hence appear to be already pending for those species which </vt:lpwstr>
  </property>
  <property fmtid="{D5CDD505-2E9C-101B-9397-08002B2CF9AE}" pid="502" name="ZOTERO_BREF_tvmnzG99fueL_12">
    <vt:lpwstr>have the least opportunity to escape climate warming.","container-title":"Nature Communications","DOI":"10/gjh9dd","ISSN":"2041-1723","issue":"1","journalAbbreviation":"Nat Commun","language":"en","page":"4293","source":"DOI.org (Crossref)","title":"Extin</vt:lpwstr>
  </property>
  <property fmtid="{D5CDD505-2E9C-101B-9397-08002B2CF9AE}" pid="503" name="ZOTERO_BREF_tvmnzG99fueL_13">
    <vt:lpwstr>ction debts and colonization credits of non-forest plants in the European Alps","volume":"10","author":[{"family":"Rumpf","given":"Sabine B."},{"family":"Hülber","given":"Karl"},{"family":"Wessely","given":"Johannes"},{"family":"Willner","given":"Wolfgang</vt:lpwstr>
  </property>
  <property fmtid="{D5CDD505-2E9C-101B-9397-08002B2CF9AE}" pid="504" name="ZOTERO_BREF_tvmnzG99fueL_14">
    <vt:lpwstr>"},{"family":"Moser","given":"Dietmar"},{"family":"Gattringer","given":"Andreas"},{"family":"Klonner","given":"Günther"},{"family":"Zimmermann","given":"Niklaus E."},{"family":"Dullinger","given":"Stefan"}],"issued":{"date-parts":[["2019",12]]}}}],"schema</vt:lpwstr>
  </property>
  <property fmtid="{D5CDD505-2E9C-101B-9397-08002B2CF9AE}" pid="505" name="ZOTERO_BREF_tvmnzG99fueL_15">
    <vt:lpwstr>":"https://github.com/citation-style-language/schema/raw/master/csl-citation.json"}</vt:lpwstr>
  </property>
  <property fmtid="{D5CDD505-2E9C-101B-9397-08002B2CF9AE}" pid="506" name="ZOTERO_BREF_tvmnzG99fueL_2">
    <vt:lpwstr>/zotero.org/users/7677669/items/X4YPJN4Z"],"itemData":{"id":2486,"type":"article-journal","container-title":"Ecography","DOI":"10/gg4x94","ISSN":"0906-7590, 1600-0587","issue":"12","journalAbbreviation":"Ecography","language":"en","page":"1973-1990","sour</vt:lpwstr>
  </property>
  <property fmtid="{D5CDD505-2E9C-101B-9397-08002B2CF9AE}" pid="507" name="ZOTERO_BREF_tvmnzG99fueL_3">
    <vt:lpwstr>ce":"DOI.org (Crossref)","title":"Understanding extinction debts: spatio–temporal scales, mechanisms and a roadmap for future research","title-short":"Understanding extinction debts","volume":"42","author":[{"family":"Figueiredo","given":"Ludmilla"},{"fam</vt:lpwstr>
  </property>
  <property fmtid="{D5CDD505-2E9C-101B-9397-08002B2CF9AE}" pid="508" name="ZOTERO_BREF_tvmnzG99fueL_4">
    <vt:lpwstr>ily":"Krauss","given":"Jochen"},{"family":"Steffan‐Dewenter","given":"Ingolf"},{"family":"Sarmento Cabral","given":"Juliano"}],"issued":{"date-parts":[["2019",12]]}}},{"id":1754,"uris":["http://zotero.org/users/7677669/items/VRZ6MGUP"],"uri":["http://zote</vt:lpwstr>
  </property>
  <property fmtid="{D5CDD505-2E9C-101B-9397-08002B2CF9AE}" pid="509" name="ZOTERO_BREF_tvmnzG99fueL_5">
    <vt:lpwstr>ro.org/users/7677669/items/VRZ6MGUP"],"itemData":{"id":1754,"type":"article-journal","container-title":"Science","DOI":"10/f3347z","ISSN":"0036-8075, 1095-9203","issue":"6091","journalAbbreviation":"Science","language":"en","page":"228-232","source":"DOI.</vt:lpwstr>
  </property>
  <property fmtid="{D5CDD505-2E9C-101B-9397-08002B2CF9AE}" pid="510" name="ZOTERO_BREF_tvmnzG99fueL_6">
    <vt:lpwstr>org (Crossref)","title":"Extinction Debt and Windows of Conservation Opportunity in the Brazilian Amazon","volume":"337","author":[{"family":"Wearn","given":"O. R."},{"family":"Reuman","given":"D. C."},{"family":"Ewers","given":"R. M."}],"issued":{"date-p</vt:lpwstr>
  </property>
  <property fmtid="{D5CDD505-2E9C-101B-9397-08002B2CF9AE}" pid="511" name="ZOTERO_BREF_tvmnzG99fueL_7">
    <vt:lpwstr>arts":[["2012",7,13]]}}},{"id":2978,"uris":["http://zotero.org/users/7677669/items/VFJDE7X6"],"uri":["http://zotero.org/users/7677669/items/VFJDE7X6"],"itemData":{"id":2978,"type":"article-journal","abstract":"Abstract\n            Mountain plant species </vt:lpwstr>
  </property>
  <property fmtid="{D5CDD505-2E9C-101B-9397-08002B2CF9AE}" pid="512" name="ZOTERO_BREF_tvmnzG99fueL_8">
    <vt:lpwstr>shift their elevational ranges in response to climate change. However, to what degree these shifts lag behind current climate change, and to what extent delayed extinctions and colonizations contribute to these shifts, are under debate. Here, we calculate</vt:lpwstr>
  </property>
  <property fmtid="{D5CDD505-2E9C-101B-9397-08002B2CF9AE}" pid="513" name="ZOTERO_BREF_tvmnzG99fueL_9">
    <vt:lpwstr> extinction debt and colonization credit of 135 species from the European Alps by comparing species distribution models with 1576 re-surveyed plots. We find extinction debt in 60% and colonization credit in 38% of the species, and at least one of the two </vt:lpwstr>
  </property>
  <property fmtid="{D5CDD505-2E9C-101B-9397-08002B2CF9AE}" pid="514" name="ZOTERO_BREF_uDPJuU0CE75i_1">
    <vt:lpwstr>ZOTERO_TEMP</vt:lpwstr>
  </property>
  <property fmtid="{D5CDD505-2E9C-101B-9397-08002B2CF9AE}" pid="515" name="ZOTERO_BREF_uHLDik8xmmuQ_1">
    <vt:lpwstr>ZOTERO_ITEM CSL_CITATION {"citationID":"ZYmVC6eg","properties":{"formattedCitation":"\\super 2,3\\nosupersub{}","plainCitation":"2,3","noteIndex":0},"citationItems":[{"id":2486,"uris":["http://zotero.org/users/7677669/items/X4YPJN4Z"],"uri":["http://zoter</vt:lpwstr>
  </property>
  <property fmtid="{D5CDD505-2E9C-101B-9397-08002B2CF9AE}" pid="516" name="ZOTERO_BREF_uHLDik8xmmuQ_2">
    <vt:lpwstr>o.org/users/7677669/items/X4YPJN4Z"],"itemData":{"id":2486,"type":"article-journal","container-title":"Ecography","DOI":"10/gg4x94","ISSN":"0906-7590, 1600-0587","issue":"12","journalAbbreviation":"Ecography","language":"en","page":"1973-1990","source":"D</vt:lpwstr>
  </property>
  <property fmtid="{D5CDD505-2E9C-101B-9397-08002B2CF9AE}" pid="517" name="ZOTERO_BREF_uHLDik8xmmuQ_3">
    <vt:lpwstr>OI.org (Crossref)","title":"Understanding extinction debts: spatio–temporal scales, mechanisms and a roadmap for future research","title-short":"Understanding extinction debts","volume":"42","author":[{"family":"Figueiredo","given":"Ludmilla"},{"family":"</vt:lpwstr>
  </property>
  <property fmtid="{D5CDD505-2E9C-101B-9397-08002B2CF9AE}" pid="518" name="ZOTERO_BREF_uHLDik8xmmuQ_4">
    <vt:lpwstr>Krauss","given":"Jochen"},{"family":"Steffan‐Dewenter","given":"Ingolf"},{"family":"Sarmento Cabral","given":"Juliano"}],"issued":{"date-parts":[["2019",12]]}}},{"id":1754,"uris":["http://zotero.org/users/7677669/items/VRZ6MGUP"],"uri":["http://zotero.org</vt:lpwstr>
  </property>
  <property fmtid="{D5CDD505-2E9C-101B-9397-08002B2CF9AE}" pid="519" name="ZOTERO_BREF_uHLDik8xmmuQ_5">
    <vt:lpwstr>/users/7677669/items/VRZ6MGUP"],"itemData":{"id":1754,"type":"article-journal","container-title":"Science","DOI":"10/f3347z","ISSN":"0036-8075, 1095-9203","issue":"6091","journalAbbreviation":"Science","language":"en","page":"228-232","source":"DOI.org (C</vt:lpwstr>
  </property>
  <property fmtid="{D5CDD505-2E9C-101B-9397-08002B2CF9AE}" pid="520" name="ZOTERO_BREF_uHLDik8xmmuQ_6">
    <vt:lpwstr>rossref)","title":"Extinction Debt and Windows of Conservation Opportunity in the Brazilian Amazon","volume":"337","author":[{"family":"Wearn","given":"O. R."},{"family":"Reuman","given":"D. C."},{"family":"Ewers","given":"R. M."}],"issued":{"date-parts":</vt:lpwstr>
  </property>
  <property fmtid="{D5CDD505-2E9C-101B-9397-08002B2CF9AE}" pid="521" name="ZOTERO_BREF_uHLDik8xmmuQ_7">
    <vt:lpwstr>[["2012",7,13]]}}}],"schema":"https://github.com/citation-style-language/schema/raw/master/csl-citation.json"}</vt:lpwstr>
  </property>
  <property fmtid="{D5CDD505-2E9C-101B-9397-08002B2CF9AE}" pid="522" name="ZOTERO_BREF_uY7HhaKvboZY_1">
    <vt:lpwstr>ZOTERO_ITEM CSL_CITATION {"citationID":"F11gMiIc","properties":{"formattedCitation":"\\super 33\\nosupersub{}","plainCitation":"33","noteIndex":0},"citationItems":[{"id":2377,"uris":["http://zotero.org/users/7677669/items/E969RPM6"],"uri":["http://zotero.</vt:lpwstr>
  </property>
  <property fmtid="{D5CDD505-2E9C-101B-9397-08002B2CF9AE}" pid="523" name="ZOTERO_BREF_uY7HhaKvboZY_2">
    <vt:lpwstr>org/users/7677669/items/E969RPM6"],"itemData":{"id":2377,"type":"article-journal","container-title":"Climatic Change","DOI":"10/gg32d7","ISSN":"0165-0009, 1573-1480","issue":"1-2","journalAbbreviation":"Climatic Change","language":"en","page":"117-130","s</vt:lpwstr>
  </property>
  <property fmtid="{D5CDD505-2E9C-101B-9397-08002B2CF9AE}" pid="524" name="ZOTERO_BREF_uY7HhaKvboZY_3">
    <vt:lpwstr>ource":"DOI.org (Crossref)","title":"Projected reductions in climatic suitability for vulnerable British birds","volume":"145","author":[{"family":"Massimino","given":"Dario"},{"family":"Johnston","given":"Alison"},{"family":"Gillings","given":"Simon"},{"</vt:lpwstr>
  </property>
  <property fmtid="{D5CDD505-2E9C-101B-9397-08002B2CF9AE}" pid="525" name="ZOTERO_BREF_uY7HhaKvboZY_4">
    <vt:lpwstr>family":"Jiguet","given":"Frédéric"},{"family":"Pearce-Higgins","given":"James W."}],"issued":{"date-parts":[["2017",11]]}}}],"schema":"https://github.com/citation-style-language/schema/raw/master/csl-citation.json"}</vt:lpwstr>
  </property>
  <property fmtid="{D5CDD505-2E9C-101B-9397-08002B2CF9AE}" pid="526" name="ZOTERO_BREF_vaRTLFiaN50U_1">
    <vt:lpwstr>ZOTERO_ITEM CSL_CITATION {"citationID":"BO1RymN7","properties":{"formattedCitation":"\\super 22\\nosupersub{}","plainCitation":"22","noteIndex":0},"citationItems":[{"id":3952,"uris":["http://zotero.org/users/7677669/items/P884PKAI"],"uri":["http://zotero.</vt:lpwstr>
  </property>
  <property fmtid="{D5CDD505-2E9C-101B-9397-08002B2CF9AE}" pid="527" name="ZOTERO_BREF_vaRTLFiaN50U_10">
    <vt:lpwstr>abitat loss, habitat configuration and matrix composition on declining wetland species","volume":"160","author":[{"family":"Quesnelle","given":"Pauline E."},{"family":"Fahrig","given":"Lenore"},{"family":"Lindsay","given":"Kathryn E."}],"issued":{"date-pa</vt:lpwstr>
  </property>
  <property fmtid="{D5CDD505-2E9C-101B-9397-08002B2CF9AE}" pid="528" name="ZOTERO_BREF_vaRTLFiaN50U_11">
    <vt:lpwstr>rts":[["2013",4]]}}}],"schema":"https://github.com/citation-style-language/schema/raw/master/csl-citation.json"}</vt:lpwstr>
  </property>
  <property fmtid="{D5CDD505-2E9C-101B-9397-08002B2CF9AE}" pid="529" name="ZOTERO_BREF_vaRTLFiaN50U_2">
    <vt:lpwstr>org/users/7677669/items/P884PKAI"],"itemData":{"id":3952,"type":"article-journal","abstract":"Worldwide declines in wetland birds and turtles are attributed to landscape-scale habitat loss, habitat fragmentation and anthropogenic land use. However, due to</vt:lpwstr>
  </property>
  <property fmtid="{D5CDD505-2E9C-101B-9397-08002B2CF9AE}" pid="530" name="ZOTERO_BREF_vaRTLFiaN50U_3">
    <vt:lpwstr> multi-collinearity, the relative importance of these factors is largely unknown. We evaluated the relative effects of wetland amount, wetland conﬁguration (measured as the number of wetland patches), and matrix composition (measured as the amount of fore</vt:lpwstr>
  </property>
  <property fmtid="{D5CDD505-2E9C-101B-9397-08002B2CF9AE}" pid="531" name="ZOTERO_BREF_vaRTLFiaN50U_4">
    <vt:lpwstr>st, cropland and road density) on the occurrence of eight declining wetland bird species and two threatened freshwater turtles across 66–70 landscapes. We selected landscapes to minimize correlations among the landscape-scale predictors and to represent t</vt:lpwstr>
  </property>
  <property fmtid="{D5CDD505-2E9C-101B-9397-08002B2CF9AE}" pid="532" name="ZOTERO_BREF_vaRTLFiaN50U_5">
    <vt:lpwstr>he range of variation in each predictor available in the study region. For wetland birds, we found that the amount of wetland at a landscapescale was more important than the other landscape variables, whereas surprisingly for turtles, the amount of forest</vt:lpwstr>
  </property>
  <property fmtid="{D5CDD505-2E9C-101B-9397-08002B2CF9AE}" pid="533" name="ZOTERO_BREF_vaRTLFiaN50U_6">
    <vt:lpwstr> in the surrounding landscape was more important than the other landscape variables. Wetland conﬁguration independent of wetland amount was not an important predictor of any species. This is the ﬁrst study to assess the relative, independent effects of th</vt:lpwstr>
  </property>
  <property fmtid="{D5CDD505-2E9C-101B-9397-08002B2CF9AE}" pid="534" name="ZOTERO_BREF_vaRTLFiaN50U_7">
    <vt:lpwstr>e landscape-scale factors thought to contribute to wetland bird and turtle declines. Our results conﬁrm that wetland loss is the primary landscape-scale factor of wetland bird declines, but suggest that forest loss may play a greater role in freshwater tu</vt:lpwstr>
  </property>
  <property fmtid="{D5CDD505-2E9C-101B-9397-08002B2CF9AE}" pid="535" name="ZOTERO_BREF_vaRTLFiaN50U_8">
    <vt:lpwstr>rtle declines than previously realized; minimizing forest loss will have the most positive outcome for freshwater turtle conservation. Therefore, effective conservation planning requires a multi-taxa approach to meet landscape-scale requirements of all de</vt:lpwstr>
  </property>
  <property fmtid="{D5CDD505-2E9C-101B-9397-08002B2CF9AE}" pid="536" name="ZOTERO_BREF_vaRTLFiaN50U_9">
    <vt:lpwstr>clining wetland fauna.","container-title":"Biological Conservation","DOI":"10.1016/j.biocon.2013.01.020","ISSN":"00063207","journalAbbreviation":"Biological Conservation","language":"en","page":"200-208","source":"DOI.org (Crossref)","title":"Effects of h</vt:lpwstr>
  </property>
  <property fmtid="{D5CDD505-2E9C-101B-9397-08002B2CF9AE}" pid="537" name="ZOTERO_BREF_xb5ne2tJRGsy_1">
    <vt:lpwstr>ZOTERO_ITEM CSL_CITATION {"citationID":"7rhdNyhr","properties":{"formattedCitation":"\\super 1,4,5\\nosupersub{}","plainCitation":"1,4,5","noteIndex":0},"citationItems":[{"id":2426,"uris":["http://zotero.org/users/7677669/items/WNKW8KVX"],"uri":["http://z</vt:lpwstr>
  </property>
  <property fmtid="{D5CDD505-2E9C-101B-9397-08002B2CF9AE}" pid="538" name="ZOTERO_BREF_xb5ne2tJRGsy_10">
    <vt:lpwstr>amily":"McGowan","given":"Philip J. K."}],"issued":{"date-parts":[["2020",3]]}}}],"schema":"https://github.com/citation-style-language/schema/raw/master/csl-citation.json"}</vt:lpwstr>
  </property>
  <property fmtid="{D5CDD505-2E9C-101B-9397-08002B2CF9AE}" pid="539" name="ZOTERO_BREF_xb5ne2tJRGsy_2">
    <vt:lpwstr>otero.org/users/7677669/items/WNKW8KVX"],"itemData":{"id":2426,"type":"article-journal","DOI":"10/gg5wcn","language":"en","page":"8","source":"Zotero","title":"Landscape-scale forest loss as a catalyst of population and biodiversity change","author":[{"fa</vt:lpwstr>
  </property>
  <property fmtid="{D5CDD505-2E9C-101B-9397-08002B2CF9AE}" pid="540" name="ZOTERO_BREF_xb5ne2tJRGsy_3">
    <vt:lpwstr>mily":"Daskalova","given":"Gergana N"},{"family":"Myers-Smith","given":"Isla H"},{"family":"Bjorkman","given":"Anne D"},{"family":"Blowes","given":"Shane A"},{"family":"Supp","given":"Sarah R"},{"family":"Magurran","given":"Anne E"},{"family":"Dornelas","</vt:lpwstr>
  </property>
  <property fmtid="{D5CDD505-2E9C-101B-9397-08002B2CF9AE}" pid="541" name="ZOTERO_BREF_xb5ne2tJRGsy_4">
    <vt:lpwstr>given":"Maria"}],"issued":{"date-parts":[["2020"]]}}},{"id":2486,"uris":["http://zotero.org/users/7677669/items/X4YPJN4Z"],"uri":["http://zotero.org/users/7677669/items/X4YPJN4Z"],"itemData":{"id":2486,"type":"article-journal","container-title":"Ecography</vt:lpwstr>
  </property>
  <property fmtid="{D5CDD505-2E9C-101B-9397-08002B2CF9AE}" pid="542" name="ZOTERO_BREF_xb5ne2tJRGsy_5">
    <vt:lpwstr>","DOI":"10/gg4x94","ISSN":"0906-7590, 1600-0587","issue":"12","journalAbbreviation":"Ecography","language":"en","page":"1973-1990","source":"DOI.org (Crossref)","title":"Understanding extinction debts: spatio–temporal scales, mechanisms and a roadmap for</vt:lpwstr>
  </property>
  <property fmtid="{D5CDD505-2E9C-101B-9397-08002B2CF9AE}" pid="543" name="ZOTERO_BREF_xb5ne2tJRGsy_6">
    <vt:lpwstr> future research","title-short":"Understanding extinction debts","volume":"42","author":[{"family":"Figueiredo","given":"Ludmilla"},{"family":"Krauss","given":"Jochen"},{"family":"Steffan‐Dewenter","given":"Ingolf"},{"family":"Sarmento Cabral","given":"Ju</vt:lpwstr>
  </property>
  <property fmtid="{D5CDD505-2E9C-101B-9397-08002B2CF9AE}" pid="544" name="ZOTERO_BREF_xb5ne2tJRGsy_7">
    <vt:lpwstr>liano"}],"issued":{"date-parts":[["2019",12]]}}},{"id":1760,"uris":["http://zotero.org/users/7677669/items/3KAPL92U"],"uri":["http://zotero.org/users/7677669/items/3KAPL92U"],"itemData":{"id":1760,"type":"article-journal","container-title":"Nature Ecology</vt:lpwstr>
  </property>
  <property fmtid="{D5CDD505-2E9C-101B-9397-08002B2CF9AE}" pid="545" name="ZOTERO_BREF_xb5ne2tJRGsy_8">
    <vt:lpwstr> &amp; Evolution","DOI":"10/ggjh23","ISSN":"2397-334X","issue":"3","journalAbbreviation":"Nat Ecol Evol","language":"en","page":"304-311","source":"DOI.org (Crossref)","title":"Ecological time lags and the journey towards conservation success","volume":"4","a</vt:lpwstr>
  </property>
  <property fmtid="{D5CDD505-2E9C-101B-9397-08002B2CF9AE}" pid="546" name="ZOTERO_BREF_xb5ne2tJRGsy_9">
    <vt:lpwstr>uthor":[{"family":"Watts","given":"Kevin"},{"family":"Whytock","given":"Robin C."},{"family":"Park","given":"Kirsty J."},{"family":"Fuentes-Montemayor","given":"Elisa"},{"family":"Macgregor","given":"Nicholas A."},{"family":"Duffield","given":"Simon"},{"f</vt:lpwstr>
  </property>
  <property fmtid="{D5CDD505-2E9C-101B-9397-08002B2CF9AE}" pid="547" name="ZOTERO_BREF_xqWt22eRfxl4_1">
    <vt:lpwstr/>
  </property>
  <property fmtid="{D5CDD505-2E9C-101B-9397-08002B2CF9AE}" pid="548" name="ZOTERO_BREF_xyIaak3t0u5g_1">
    <vt:lpwstr>ZOTERO_ITEM CSL_CITATION {"citationID":"6LtfteRC","properties":{"formattedCitation":"\\super 3,4,12,13\\nosupersub{}","plainCitation":"3,4,12,13","noteIndex":0},"citationItems":[{"id":2426,"uris":["http://zotero.org/users/7677669/items/WNKW8KVX"],"uri":["</vt:lpwstr>
  </property>
  <property fmtid="{D5CDD505-2E9C-101B-9397-08002B2CF9AE}" pid="549" name="ZOTERO_BREF_xyIaak3t0u5g_10">
    <vt:lpwstr>es, and at least one of the two in 93%. This suggests that the realized niche of very few of the 135 species fully tracks climate change. As expected, extinction debts occur below and colonization credits occur above the optimum elevation of species. Colo</vt:lpwstr>
  </property>
  <property fmtid="{D5CDD505-2E9C-101B-9397-08002B2CF9AE}" pid="550" name="ZOTERO_BREF_xyIaak3t0u5g_11">
    <vt:lpwstr>nization credits are more frequent in warmth-demanding species from lower elevations with lower dispersal capability, and extinction debts are more frequent in cold-adapted species from the highest elevations. Local extinctions hence appear to be already </vt:lpwstr>
  </property>
  <property fmtid="{D5CDD505-2E9C-101B-9397-08002B2CF9AE}" pid="551" name="ZOTERO_BREF_xyIaak3t0u5g_12">
    <vt:lpwstr>pending for those species which have the least opportunity to escape climate warming.","container-title":"Nature Communications","DOI":"10/gjh9dd","ISSN":"2041-1723","issue":"1","journalAbbreviation":"Nat Commun","language":"en","page":"4293","source":"DO</vt:lpwstr>
  </property>
  <property fmtid="{D5CDD505-2E9C-101B-9397-08002B2CF9AE}" pid="552" name="ZOTERO_BREF_xyIaak3t0u5g_13">
    <vt:lpwstr>I.org (Crossref)","title":"Extinction debts and colonization credits of non-forest plants in the European Alps","volume":"10","author":[{"family":"Rumpf","given":"Sabine B."},{"family":"Hülber","given":"Karl"},{"family":"Wessely","given":"Johannes"},{"fam</vt:lpwstr>
  </property>
  <property fmtid="{D5CDD505-2E9C-101B-9397-08002B2CF9AE}" pid="553" name="ZOTERO_BREF_xyIaak3t0u5g_14">
    <vt:lpwstr>ily":"Willner","given":"Wolfgang"},{"family":"Moser","given":"Dietmar"},{"family":"Gattringer","given":"Andreas"},{"family":"Klonner","given":"Günther"},{"family":"Zimmermann","given":"Niklaus E."},{"family":"Dullinger","given":"Stefan"}],"issued":{"date-</vt:lpwstr>
  </property>
  <property fmtid="{D5CDD505-2E9C-101B-9397-08002B2CF9AE}" pid="554" name="ZOTERO_BREF_xyIaak3t0u5g_15">
    <vt:lpwstr>parts":[["2019",12]]}}},{"id":2247,"uris":["http://zotero.org/users/7677669/items/SHH2QSJY"],"uri":["http://zotero.org/users/7677669/items/SHH2QSJY"],"itemData":{"id":2247,"type":"article-journal","container-title":"Nature","DOI":"10/gbm8t4","ISSN":"0028-</vt:lpwstr>
  </property>
  <property fmtid="{D5CDD505-2E9C-101B-9397-08002B2CF9AE}" pid="555" name="ZOTERO_BREF_xyIaak3t0u5g_16">
    <vt:lpwstr>0836, 1476-4687","issue":"7664","journalAbbreviation":"Nature","language":"en","page":"441-444","source":"DOI.org (Crossref)","title":"Global forest loss disproportionately erodes biodiversity in intact landscapes","volume":"547","author":[{"family":"Bett</vt:lpwstr>
  </property>
  <property fmtid="{D5CDD505-2E9C-101B-9397-08002B2CF9AE}" pid="556" name="ZOTERO_BREF_xyIaak3t0u5g_17">
    <vt:lpwstr>s","given":"Matthew G."},{"family":"Wolf","given":"Christopher"},{"family":"Ripple","given":"William J."},{"family":"Phalan","given":"Ben"},{"family":"Millers","given":"Kimberley A."},{"family":"Duarte","given":"Adam"},{"family":"Butchart","given":"Stuart</vt:lpwstr>
  </property>
  <property fmtid="{D5CDD505-2E9C-101B-9397-08002B2CF9AE}" pid="557" name="ZOTERO_BREF_xyIaak3t0u5g_18">
    <vt:lpwstr> H. M."},{"family":"Levi","given":"Taal"}],"issued":{"date-parts":[["2017",7]]}}}],"schema":"https://github.com/citation-style-language/schema/raw/master/csl-citation.json"}</vt:lpwstr>
  </property>
  <property fmtid="{D5CDD505-2E9C-101B-9397-08002B2CF9AE}" pid="558" name="ZOTERO_BREF_xyIaak3t0u5g_2">
    <vt:lpwstr>http://zotero.org/users/7677669/items/WNKW8KVX"],"itemData":{"id":2426,"type":"article-journal","DOI":"10/gg5wcn","language":"en","page":"8","source":"Zotero","title":"Landscape-scale forest loss as a catalyst of population and biodiversity change","autho</vt:lpwstr>
  </property>
  <property fmtid="{D5CDD505-2E9C-101B-9397-08002B2CF9AE}" pid="559" name="ZOTERO_BREF_xyIaak3t0u5g_3">
    <vt:lpwstr>r":[{"family":"Daskalova","given":"Gergana N"},{"family":"Myers-Smith","given":"Isla H"},{"family":"Bjorkman","given":"Anne D"},{"family":"Blowes","given":"Shane A"},{"family":"Supp","given":"Sarah R"},{"family":"Magurran","given":"Anne E"},{"family":"Dor</vt:lpwstr>
  </property>
  <property fmtid="{D5CDD505-2E9C-101B-9397-08002B2CF9AE}" pid="560" name="ZOTERO_BREF_xyIaak3t0u5g_4">
    <vt:lpwstr>nelas","given":"Maria"}],"issued":{"date-parts":[["2020"]]}}},{"id":2486,"uris":["http://zotero.org/users/7677669/items/X4YPJN4Z"],"uri":["http://zotero.org/users/7677669/items/X4YPJN4Z"],"itemData":{"id":2486,"type":"article-journal","container-title":"E</vt:lpwstr>
  </property>
  <property fmtid="{D5CDD505-2E9C-101B-9397-08002B2CF9AE}" pid="561" name="ZOTERO_BREF_xyIaak3t0u5g_5">
    <vt:lpwstr>cography","DOI":"10/gg4x94","ISSN":"0906-7590, 1600-0587","issue":"12","journalAbbreviation":"Ecography","language":"en","page":"1973-1990","source":"DOI.org (Crossref)","title":"Understanding extinction debts: spatio–temporal scales, mechanisms and a roa</vt:lpwstr>
  </property>
  <property fmtid="{D5CDD505-2E9C-101B-9397-08002B2CF9AE}" pid="562" name="ZOTERO_BREF_xyIaak3t0u5g_6">
    <vt:lpwstr>dmap for future research","title-short":"Understanding extinction debts","volume":"42","author":[{"family":"Figueiredo","given":"Ludmilla"},{"family":"Krauss","given":"Jochen"},{"family":"Steffan‐Dewenter","given":"Ingolf"},{"family":"Sarmento Cabral","gi</vt:lpwstr>
  </property>
  <property fmtid="{D5CDD505-2E9C-101B-9397-08002B2CF9AE}" pid="563" name="ZOTERO_BREF_xyIaak3t0u5g_7">
    <vt:lpwstr>ven":"Juliano"}],"issued":{"date-parts":[["2019",12]]}}},{"id":2978,"uris":["http://zotero.org/users/7677669/items/VFJDE7X6"],"uri":["http://zotero.org/users/7677669/items/VFJDE7X6"],"itemData":{"id":2978,"type":"article-journal","abstract":"Abstract\n   </vt:lpwstr>
  </property>
  <property fmtid="{D5CDD505-2E9C-101B-9397-08002B2CF9AE}" pid="564" name="ZOTERO_BREF_xyIaak3t0u5g_8">
    <vt:lpwstr>         Mountain plant species shift their elevational ranges in response to climate change. However, to what degree these shifts lag behind current climate change, and to what extent delayed extinctions and colonizations contribute to these shifts, are </vt:lpwstr>
  </property>
  <property fmtid="{D5CDD505-2E9C-101B-9397-08002B2CF9AE}" pid="565" name="ZOTERO_BREF_xyIaak3t0u5g_9">
    <vt:lpwstr>under debate. Here, we calculate extinction debt and colonization credit of 135 species from the European Alps by comparing species distribution models with 1576 re-surveyed plots. We find extinction debt in 60% and colonization credit in 38% of the speci</vt:lpwstr>
  </property>
  <property fmtid="{D5CDD505-2E9C-101B-9397-08002B2CF9AE}" pid="566" name="ZOTERO_PREF_1">
    <vt:lpwstr>&lt;data data-version="3" zotero-version="5.0.97-beta.31+a2f374315"&gt;&lt;session id="XIENjjF6"/&gt;&lt;style id="http://www.zotero.org/styles/nature" hasBibliography="1" bibliographyStyleHasBeenSet="1"/&gt;&lt;prefs&gt;&lt;pref name="fieldType" value="Bookmark"/&gt;&lt;/prefs&gt;&lt;/data&gt;</vt:lpwstr>
  </property>
</Properties>
</file>